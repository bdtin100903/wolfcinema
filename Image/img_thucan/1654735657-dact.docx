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213511"/>
    <w:bookmarkEnd w:id="0"/>
    <w:p w14:paraId="40498683" w14:textId="77777777" w:rsidR="00FC6581" w:rsidRPr="00D721DA" w:rsidRDefault="00105189" w:rsidP="001336CF">
      <w:pPr>
        <w:spacing w:before="240"/>
        <w:ind w:left="-900" w:right="-558"/>
        <w:jc w:val="center"/>
        <w:rPr>
          <w:rFonts w:ascii="Times New Roman" w:hAnsi="Times New Roman"/>
          <w:sz w:val="40"/>
          <w:szCs w:val="40"/>
        </w:rPr>
      </w:pPr>
      <w:r w:rsidRPr="00D721DA">
        <w:rPr>
          <w:rFonts w:ascii="Times New Roman" w:hAnsi="Times New Roman"/>
          <w:b/>
          <w:bCs/>
          <w:noProof/>
          <w:sz w:val="40"/>
          <w:szCs w:val="40"/>
        </w:rPr>
        <mc:AlternateContent>
          <mc:Choice Requires="wps">
            <w:drawing>
              <wp:anchor distT="0" distB="0" distL="114300" distR="114300" simplePos="0" relativeHeight="251662336" behindDoc="0" locked="0" layoutInCell="1" allowOverlap="1" wp14:anchorId="096412CA" wp14:editId="7921A73F">
                <wp:simplePos x="0" y="0"/>
                <wp:positionH relativeFrom="column">
                  <wp:posOffset>-615609</wp:posOffset>
                </wp:positionH>
                <wp:positionV relativeFrom="paragraph">
                  <wp:posOffset>-548738</wp:posOffset>
                </wp:positionV>
                <wp:extent cx="6698273" cy="10016979"/>
                <wp:effectExtent l="19050" t="19050" r="45720" b="41910"/>
                <wp:wrapNone/>
                <wp:docPr id="13" name="Rectangle 13"/>
                <wp:cNvGraphicFramePr/>
                <a:graphic xmlns:a="http://schemas.openxmlformats.org/drawingml/2006/main">
                  <a:graphicData uri="http://schemas.microsoft.com/office/word/2010/wordprocessingShape">
                    <wps:wsp>
                      <wps:cNvSpPr/>
                      <wps:spPr>
                        <a:xfrm>
                          <a:off x="0" y="0"/>
                          <a:ext cx="6698273" cy="10016979"/>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85B1E" id="Rectangle 13" o:spid="_x0000_s1026" style="position:absolute;margin-left:-48.45pt;margin-top:-43.2pt;width:527.4pt;height:78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" filled="f" strokecolor="#1f4d78 [1604]" strokeweight="5pt">
                <v:stroke linestyle="thinThick"/>
              </v:rect>
            </w:pict>
          </mc:Fallback>
        </mc:AlternateContent>
      </w:r>
      <w:r w:rsidR="00FC6581" w:rsidRPr="00D721DA">
        <w:rPr>
          <w:rFonts w:ascii="Times New Roman" w:hAnsi="Times New Roman"/>
          <w:sz w:val="40"/>
          <w:szCs w:val="40"/>
        </w:rPr>
        <w:t xml:space="preserve">TRƯỜNG ĐẠI HỌC </w:t>
      </w:r>
      <w:r w:rsidRPr="00D721DA">
        <w:rPr>
          <w:rFonts w:ascii="Times New Roman" w:hAnsi="Times New Roman"/>
          <w:sz w:val="40"/>
          <w:szCs w:val="40"/>
        </w:rPr>
        <w:t>CÔNG NGHỆ THÔNG TIN &amp;</w:t>
      </w:r>
    </w:p>
    <w:p w14:paraId="1256B4EE" w14:textId="77777777" w:rsidR="003F03A7" w:rsidRPr="00D721DA" w:rsidRDefault="00105189" w:rsidP="001336CF">
      <w:pPr>
        <w:keepNext/>
        <w:spacing w:before="120" w:line="360" w:lineRule="auto"/>
        <w:jc w:val="center"/>
        <w:rPr>
          <w:rFonts w:ascii="Times New Roman" w:hAnsi="Times New Roman"/>
          <w:sz w:val="40"/>
          <w:szCs w:val="40"/>
        </w:rPr>
      </w:pPr>
      <w:r w:rsidRPr="00D721DA">
        <w:rPr>
          <w:rFonts w:ascii="Times New Roman" w:hAnsi="Times New Roman"/>
          <w:sz w:val="40"/>
          <w:szCs w:val="40"/>
        </w:rPr>
        <w:t>TRUYỀN THÔNG VIỆT  HÀN</w:t>
      </w:r>
    </w:p>
    <w:p w14:paraId="062457FF" w14:textId="4C876E6F" w:rsidR="00A55302" w:rsidRPr="00D721DA" w:rsidRDefault="00A55302" w:rsidP="001336CF">
      <w:pPr>
        <w:keepNext/>
        <w:spacing w:before="120" w:line="360" w:lineRule="auto"/>
        <w:jc w:val="center"/>
        <w:rPr>
          <w:rFonts w:ascii="Times New Roman" w:hAnsi="Times New Roman"/>
          <w:sz w:val="38"/>
          <w:szCs w:val="38"/>
        </w:rPr>
      </w:pPr>
      <w:r w:rsidRPr="00D721DA">
        <w:rPr>
          <w:rFonts w:ascii="Times New Roman" w:hAnsi="Times New Roman"/>
          <w:b/>
          <w:sz w:val="38"/>
          <w:szCs w:val="38"/>
        </w:rPr>
        <w:t xml:space="preserve">Khoa </w:t>
      </w:r>
      <w:proofErr w:type="spellStart"/>
      <w:r w:rsidRPr="00D721DA">
        <w:rPr>
          <w:rFonts w:ascii="Times New Roman" w:hAnsi="Times New Roman"/>
          <w:b/>
          <w:sz w:val="38"/>
          <w:szCs w:val="38"/>
        </w:rPr>
        <w:t>Khoa</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Học</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Máy</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Tính</w:t>
      </w:r>
      <w:proofErr w:type="spellEnd"/>
    </w:p>
    <w:p w14:paraId="3B507FB8" w14:textId="77777777" w:rsidR="00105189" w:rsidRPr="00D721DA" w:rsidRDefault="00105189" w:rsidP="001336CF">
      <w:pPr>
        <w:keepNext/>
        <w:spacing w:before="120" w:line="360" w:lineRule="auto"/>
        <w:jc w:val="center"/>
        <w:rPr>
          <w:rFonts w:ascii="Times New Roman" w:hAnsi="Times New Roman"/>
          <w:szCs w:val="28"/>
        </w:rPr>
      </w:pPr>
      <w:r w:rsidRPr="00D721DA">
        <w:rPr>
          <w:rFonts w:ascii="Times New Roman" w:hAnsi="Times New Roman"/>
          <w:noProof/>
          <w:szCs w:val="28"/>
        </w:rPr>
        <w:drawing>
          <wp:inline distT="0" distB="0" distL="0" distR="0" wp14:anchorId="0A19DC3A" wp14:editId="573069E2">
            <wp:extent cx="2641600" cy="154508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2680733" cy="1567975"/>
                    </a:xfrm>
                    <a:prstGeom prst="rect">
                      <a:avLst/>
                    </a:prstGeom>
                    <a:ln>
                      <a:noFill/>
                    </a:ln>
                    <a:extLst>
                      <a:ext uri="{53640926-AAD7-44D8-BBD7-CCE9431645EC}">
                        <a14:shadowObscured xmlns:a14="http://schemas.microsoft.com/office/drawing/2010/main"/>
                      </a:ext>
                    </a:extLst>
                  </pic:spPr>
                </pic:pic>
              </a:graphicData>
            </a:graphic>
          </wp:inline>
        </w:drawing>
      </w:r>
    </w:p>
    <w:p w14:paraId="3828B184" w14:textId="3A789E6D" w:rsidR="00A55302" w:rsidRPr="00D721DA" w:rsidRDefault="00A55302" w:rsidP="001336CF">
      <w:pPr>
        <w:spacing w:line="360" w:lineRule="auto"/>
        <w:jc w:val="center"/>
        <w:rPr>
          <w:rFonts w:ascii="Times New Roman" w:hAnsi="Times New Roman"/>
          <w:sz w:val="32"/>
          <w:szCs w:val="32"/>
        </w:rPr>
      </w:pPr>
    </w:p>
    <w:p w14:paraId="43F64EBE" w14:textId="77777777" w:rsidR="003F03A7" w:rsidRPr="00D721DA" w:rsidRDefault="00A55302" w:rsidP="001336CF">
      <w:pPr>
        <w:spacing w:line="360" w:lineRule="auto"/>
        <w:jc w:val="center"/>
        <w:rPr>
          <w:rFonts w:ascii="Times New Roman" w:hAnsi="Times New Roman"/>
          <w:b/>
          <w:sz w:val="48"/>
          <w:szCs w:val="48"/>
        </w:rPr>
      </w:pPr>
      <w:r w:rsidRPr="00D721DA">
        <w:rPr>
          <w:rFonts w:ascii="Times New Roman" w:hAnsi="Times New Roman"/>
          <w:sz w:val="44"/>
          <w:szCs w:val="32"/>
        </w:rPr>
        <w:t xml:space="preserve">ĐỒ ÁN CƠ SỞ </w:t>
      </w:r>
      <w:r w:rsidR="00C15A5F" w:rsidRPr="00D721DA">
        <w:rPr>
          <w:rFonts w:ascii="Times New Roman" w:hAnsi="Times New Roman"/>
          <w:sz w:val="44"/>
          <w:szCs w:val="32"/>
        </w:rPr>
        <w:t>1</w:t>
      </w:r>
    </w:p>
    <w:p w14:paraId="0C2EEE92" w14:textId="5483C172" w:rsidR="00A55302" w:rsidRPr="00D721DA" w:rsidRDefault="00A55302" w:rsidP="001336CF">
      <w:pPr>
        <w:spacing w:line="360" w:lineRule="auto"/>
        <w:jc w:val="center"/>
        <w:rPr>
          <w:rFonts w:ascii="Times New Roman" w:hAnsi="Times New Roman"/>
          <w:b/>
          <w:sz w:val="48"/>
          <w:szCs w:val="48"/>
        </w:rPr>
      </w:pPr>
    </w:p>
    <w:p w14:paraId="6E8E0233" w14:textId="77777777" w:rsidR="00BC63EE" w:rsidRPr="00D721DA" w:rsidRDefault="00BC701F" w:rsidP="001336CF">
      <w:pPr>
        <w:spacing w:line="312" w:lineRule="auto"/>
        <w:jc w:val="center"/>
        <w:rPr>
          <w:rFonts w:ascii="Times New Roman" w:hAnsi="Times New Roman"/>
          <w:b/>
          <w:sz w:val="48"/>
          <w:szCs w:val="48"/>
        </w:rPr>
      </w:pPr>
      <w:r w:rsidRPr="00D721DA">
        <w:rPr>
          <w:rFonts w:ascii="Times New Roman" w:hAnsi="Times New Roman"/>
          <w:b/>
          <w:sz w:val="48"/>
          <w:szCs w:val="48"/>
        </w:rPr>
        <w:t xml:space="preserve">THIẾT KẾ GIAO DIỆN WEBSITE </w:t>
      </w:r>
    </w:p>
    <w:p w14:paraId="7F8313CD" w14:textId="0F5943E3" w:rsidR="00FC6581" w:rsidRPr="00D721DA" w:rsidRDefault="00BC701F" w:rsidP="001336CF">
      <w:pPr>
        <w:spacing w:line="312" w:lineRule="auto"/>
        <w:jc w:val="center"/>
        <w:rPr>
          <w:rFonts w:ascii="Times New Roman" w:hAnsi="Times New Roman"/>
          <w:b/>
          <w:sz w:val="48"/>
          <w:szCs w:val="48"/>
        </w:rPr>
      </w:pPr>
      <w:r w:rsidRPr="00D721DA">
        <w:rPr>
          <w:rFonts w:ascii="Times New Roman" w:hAnsi="Times New Roman"/>
          <w:b/>
          <w:sz w:val="48"/>
          <w:szCs w:val="48"/>
        </w:rPr>
        <w:t>ĐẶT VÉ</w:t>
      </w:r>
      <w:r w:rsidR="00BC63EE" w:rsidRPr="00D721DA">
        <w:rPr>
          <w:rFonts w:ascii="Times New Roman" w:hAnsi="Times New Roman"/>
          <w:b/>
          <w:sz w:val="48"/>
          <w:szCs w:val="48"/>
        </w:rPr>
        <w:t xml:space="preserve"> </w:t>
      </w:r>
      <w:r w:rsidRPr="00D721DA">
        <w:rPr>
          <w:rFonts w:ascii="Times New Roman" w:hAnsi="Times New Roman"/>
          <w:b/>
          <w:sz w:val="48"/>
          <w:szCs w:val="48"/>
        </w:rPr>
        <w:t>XEM PHIM</w:t>
      </w:r>
    </w:p>
    <w:p w14:paraId="629BAB96" w14:textId="77777777" w:rsidR="00A55302" w:rsidRPr="00D721DA" w:rsidRDefault="00A55302" w:rsidP="001336CF">
      <w:pPr>
        <w:spacing w:line="360" w:lineRule="auto"/>
        <w:jc w:val="center"/>
        <w:rPr>
          <w:rFonts w:ascii="Times New Roman" w:hAnsi="Times New Roman"/>
          <w:sz w:val="30"/>
          <w:szCs w:val="28"/>
        </w:rPr>
      </w:pPr>
    </w:p>
    <w:p w14:paraId="27BC2911" w14:textId="77777777" w:rsidR="00FC6581" w:rsidRPr="00D721DA" w:rsidRDefault="00FC6581" w:rsidP="001336CF">
      <w:pPr>
        <w:spacing w:after="600" w:line="360" w:lineRule="auto"/>
        <w:jc w:val="both"/>
        <w:rPr>
          <w:rFonts w:ascii="Times New Roman" w:hAnsi="Times New Roman"/>
          <w:b/>
          <w:sz w:val="42"/>
          <w:szCs w:val="42"/>
        </w:rPr>
      </w:pPr>
    </w:p>
    <w:p w14:paraId="788025FF" w14:textId="1104B6F0" w:rsidR="00105189" w:rsidRPr="00D721DA" w:rsidRDefault="00105189" w:rsidP="001336CF">
      <w:pPr>
        <w:tabs>
          <w:tab w:val="left" w:pos="4536"/>
        </w:tabs>
        <w:spacing w:line="360" w:lineRule="auto"/>
        <w:ind w:left="720"/>
        <w:jc w:val="both"/>
        <w:rPr>
          <w:rFonts w:ascii="Times New Roman" w:hAnsi="Times New Roman"/>
          <w:sz w:val="36"/>
          <w:szCs w:val="36"/>
        </w:rPr>
      </w:pPr>
      <w:proofErr w:type="spellStart"/>
      <w:r w:rsidRPr="00D721DA">
        <w:rPr>
          <w:rFonts w:ascii="Times New Roman" w:hAnsi="Times New Roman"/>
          <w:sz w:val="36"/>
          <w:szCs w:val="36"/>
        </w:rPr>
        <w:t>Sinh</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viên</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thực</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hiện</w:t>
      </w:r>
      <w:proofErr w:type="spellEnd"/>
      <w:r w:rsidR="003F03A7"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rPr>
        <w:tab/>
      </w:r>
      <w:r w:rsidR="00BC701F" w:rsidRPr="00D721DA">
        <w:rPr>
          <w:rFonts w:ascii="Times New Roman" w:hAnsi="Times New Roman"/>
          <w:b/>
          <w:sz w:val="36"/>
          <w:szCs w:val="36"/>
        </w:rPr>
        <w:t>Bùi Duy Tín</w:t>
      </w:r>
    </w:p>
    <w:p w14:paraId="673EAA03" w14:textId="7CEAD087" w:rsidR="00105189" w:rsidRPr="00D721DA" w:rsidRDefault="00105189" w:rsidP="001336CF">
      <w:pPr>
        <w:tabs>
          <w:tab w:val="left" w:pos="4536"/>
        </w:tabs>
        <w:spacing w:line="360" w:lineRule="auto"/>
        <w:ind w:left="720"/>
        <w:jc w:val="both"/>
        <w:rPr>
          <w:rFonts w:ascii="Times New Roman" w:hAnsi="Times New Roman"/>
          <w:b/>
          <w:sz w:val="36"/>
          <w:szCs w:val="36"/>
        </w:rPr>
      </w:pPr>
      <w:proofErr w:type="spellStart"/>
      <w:r w:rsidRPr="00D721DA">
        <w:rPr>
          <w:rFonts w:ascii="Times New Roman" w:hAnsi="Times New Roman"/>
          <w:sz w:val="36"/>
          <w:szCs w:val="36"/>
        </w:rPr>
        <w:t>Lớp</w:t>
      </w:r>
      <w:proofErr w:type="spellEnd"/>
      <w:r w:rsidR="003F03A7"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rPr>
        <w:tab/>
      </w:r>
      <w:r w:rsidR="00BC701F" w:rsidRPr="00D721DA">
        <w:rPr>
          <w:rFonts w:ascii="Times New Roman" w:hAnsi="Times New Roman"/>
          <w:b/>
          <w:sz w:val="36"/>
          <w:szCs w:val="36"/>
        </w:rPr>
        <w:t>21IT4</w:t>
      </w:r>
    </w:p>
    <w:p w14:paraId="7210CEFE" w14:textId="208F7B95" w:rsidR="003F03A7" w:rsidRPr="00D721DA" w:rsidRDefault="00A55302" w:rsidP="001336CF">
      <w:pPr>
        <w:tabs>
          <w:tab w:val="left" w:pos="4536"/>
        </w:tabs>
        <w:spacing w:line="360" w:lineRule="auto"/>
        <w:ind w:left="720"/>
        <w:jc w:val="both"/>
        <w:rPr>
          <w:rFonts w:ascii="Times New Roman" w:hAnsi="Times New Roman"/>
          <w:b/>
          <w:bCs/>
          <w:sz w:val="36"/>
          <w:szCs w:val="36"/>
        </w:rPr>
      </w:pPr>
      <w:proofErr w:type="spellStart"/>
      <w:r w:rsidRPr="00D721DA">
        <w:rPr>
          <w:rFonts w:ascii="Times New Roman" w:hAnsi="Times New Roman"/>
          <w:sz w:val="36"/>
          <w:szCs w:val="36"/>
        </w:rPr>
        <w:t>Giảng</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viên</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hướng</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dẫn</w:t>
      </w:r>
      <w:proofErr w:type="spellEnd"/>
      <w:r w:rsidR="003F03A7"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00446A00" w:rsidRPr="00D721DA">
        <w:rPr>
          <w:rFonts w:ascii="Times New Roman" w:hAnsi="Times New Roman"/>
          <w:sz w:val="36"/>
          <w:szCs w:val="36"/>
        </w:rPr>
        <w:tab/>
      </w:r>
      <w:proofErr w:type="spellStart"/>
      <w:r w:rsidR="00E1646B" w:rsidRPr="00D721DA">
        <w:rPr>
          <w:rFonts w:ascii="Times New Roman" w:hAnsi="Times New Roman"/>
          <w:b/>
          <w:bCs/>
          <w:sz w:val="36"/>
          <w:szCs w:val="36"/>
        </w:rPr>
        <w:t>Th.S</w:t>
      </w:r>
      <w:proofErr w:type="spellEnd"/>
      <w:r w:rsidR="00E1646B" w:rsidRPr="00D721DA">
        <w:rPr>
          <w:rFonts w:ascii="Times New Roman" w:hAnsi="Times New Roman"/>
          <w:sz w:val="36"/>
          <w:szCs w:val="36"/>
        </w:rPr>
        <w:t xml:space="preserve"> </w:t>
      </w:r>
      <w:proofErr w:type="spellStart"/>
      <w:r w:rsidR="00EB0D21" w:rsidRPr="00D721DA">
        <w:rPr>
          <w:rFonts w:ascii="Times New Roman" w:hAnsi="Times New Roman"/>
          <w:b/>
          <w:bCs/>
          <w:sz w:val="36"/>
          <w:szCs w:val="36"/>
        </w:rPr>
        <w:t>Trịnh</w:t>
      </w:r>
      <w:proofErr w:type="spellEnd"/>
      <w:r w:rsidR="00EB0D21" w:rsidRPr="00D721DA">
        <w:rPr>
          <w:rFonts w:ascii="Times New Roman" w:hAnsi="Times New Roman"/>
          <w:b/>
          <w:bCs/>
          <w:sz w:val="36"/>
          <w:szCs w:val="36"/>
        </w:rPr>
        <w:t xml:space="preserve"> </w:t>
      </w:r>
      <w:proofErr w:type="spellStart"/>
      <w:r w:rsidR="00EB0D21" w:rsidRPr="00D721DA">
        <w:rPr>
          <w:rFonts w:ascii="Times New Roman" w:hAnsi="Times New Roman"/>
          <w:b/>
          <w:bCs/>
          <w:sz w:val="36"/>
          <w:szCs w:val="36"/>
        </w:rPr>
        <w:t>Thị</w:t>
      </w:r>
      <w:proofErr w:type="spellEnd"/>
      <w:r w:rsidR="00EB0D21" w:rsidRPr="00D721DA">
        <w:rPr>
          <w:rFonts w:ascii="Times New Roman" w:hAnsi="Times New Roman"/>
          <w:b/>
          <w:bCs/>
          <w:sz w:val="36"/>
          <w:szCs w:val="36"/>
        </w:rPr>
        <w:t xml:space="preserve"> </w:t>
      </w:r>
      <w:proofErr w:type="spellStart"/>
      <w:r w:rsidR="00EB0D21" w:rsidRPr="00D721DA">
        <w:rPr>
          <w:rFonts w:ascii="Times New Roman" w:hAnsi="Times New Roman"/>
          <w:b/>
          <w:bCs/>
          <w:sz w:val="36"/>
          <w:szCs w:val="36"/>
        </w:rPr>
        <w:t>Ngọc</w:t>
      </w:r>
      <w:proofErr w:type="spellEnd"/>
      <w:r w:rsidR="00EB0D21" w:rsidRPr="00D721DA">
        <w:rPr>
          <w:rFonts w:ascii="Times New Roman" w:hAnsi="Times New Roman"/>
          <w:b/>
          <w:bCs/>
          <w:sz w:val="36"/>
          <w:szCs w:val="36"/>
        </w:rPr>
        <w:t xml:space="preserve"> Linh</w:t>
      </w:r>
      <w:r w:rsidR="00106B17">
        <w:rPr>
          <w:rFonts w:ascii="Times New Roman" w:hAnsi="Times New Roman"/>
          <w:b/>
          <w:bCs/>
          <w:sz w:val="36"/>
          <w:szCs w:val="36"/>
        </w:rPr>
        <w:t>.</w:t>
      </w:r>
    </w:p>
    <w:p w14:paraId="64B57219" w14:textId="77777777" w:rsidR="003F03A7" w:rsidRPr="00D721DA" w:rsidRDefault="003F03A7" w:rsidP="001336CF">
      <w:pPr>
        <w:tabs>
          <w:tab w:val="left" w:pos="4536"/>
        </w:tabs>
        <w:spacing w:line="360" w:lineRule="auto"/>
        <w:jc w:val="center"/>
        <w:rPr>
          <w:rFonts w:ascii="Times New Roman" w:hAnsi="Times New Roman"/>
          <w:b/>
          <w:bCs/>
          <w:sz w:val="32"/>
          <w:szCs w:val="36"/>
        </w:rPr>
      </w:pPr>
    </w:p>
    <w:p w14:paraId="0E9DDE97" w14:textId="59710EA3" w:rsidR="00BC63EE" w:rsidRPr="00D721DA" w:rsidRDefault="00BC63EE" w:rsidP="001336CF">
      <w:pPr>
        <w:tabs>
          <w:tab w:val="left" w:pos="4536"/>
        </w:tabs>
        <w:spacing w:line="360" w:lineRule="auto"/>
        <w:jc w:val="center"/>
        <w:rPr>
          <w:rFonts w:ascii="Times New Roman" w:hAnsi="Times New Roman"/>
          <w:sz w:val="32"/>
          <w:szCs w:val="36"/>
        </w:rPr>
      </w:pPr>
    </w:p>
    <w:p w14:paraId="33FAD87B" w14:textId="6B49A446" w:rsidR="00BC63EE" w:rsidRPr="00493A5A" w:rsidRDefault="00BC63EE" w:rsidP="00D721DA">
      <w:pPr>
        <w:spacing w:before="240" w:after="600"/>
        <w:jc w:val="right"/>
        <w:rPr>
          <w:rFonts w:ascii="Times New Roman" w:hAnsi="Times New Roman"/>
          <w:sz w:val="30"/>
          <w:szCs w:val="30"/>
        </w:rPr>
      </w:pPr>
      <w:r w:rsidRPr="00D721DA">
        <w:rPr>
          <w:rFonts w:ascii="Times New Roman" w:hAnsi="Times New Roman"/>
          <w:sz w:val="30"/>
          <w:szCs w:val="30"/>
          <w:lang w:val="vi-VN"/>
        </w:rPr>
        <w:t>Đà Nẵng,</w:t>
      </w:r>
      <w:proofErr w:type="spellStart"/>
      <w:r w:rsidR="00493A5A">
        <w:rPr>
          <w:rFonts w:ascii="Times New Roman" w:hAnsi="Times New Roman"/>
          <w:sz w:val="30"/>
          <w:szCs w:val="30"/>
        </w:rPr>
        <w:t>ngày</w:t>
      </w:r>
      <w:proofErr w:type="spellEnd"/>
      <w:r w:rsidR="00493A5A">
        <w:rPr>
          <w:rFonts w:ascii="Times New Roman" w:hAnsi="Times New Roman"/>
          <w:sz w:val="30"/>
          <w:szCs w:val="30"/>
        </w:rPr>
        <w:t>…</w:t>
      </w:r>
      <w:proofErr w:type="spellStart"/>
      <w:r w:rsidR="00493A5A">
        <w:rPr>
          <w:rFonts w:ascii="Times New Roman" w:hAnsi="Times New Roman"/>
          <w:sz w:val="30"/>
          <w:szCs w:val="30"/>
        </w:rPr>
        <w:t>tháng</w:t>
      </w:r>
      <w:proofErr w:type="spellEnd"/>
      <w:r w:rsidR="00493A5A">
        <w:rPr>
          <w:rFonts w:ascii="Times New Roman" w:hAnsi="Times New Roman"/>
          <w:sz w:val="30"/>
          <w:szCs w:val="30"/>
        </w:rPr>
        <w:t>…</w:t>
      </w:r>
      <w:proofErr w:type="spellStart"/>
      <w:r w:rsidR="00493A5A">
        <w:rPr>
          <w:rFonts w:ascii="Times New Roman" w:hAnsi="Times New Roman"/>
          <w:sz w:val="30"/>
          <w:szCs w:val="30"/>
        </w:rPr>
        <w:t>năm</w:t>
      </w:r>
      <w:proofErr w:type="spellEnd"/>
      <w:r w:rsidR="00493A5A">
        <w:rPr>
          <w:rFonts w:ascii="Times New Roman" w:hAnsi="Times New Roman"/>
          <w:sz w:val="30"/>
          <w:szCs w:val="30"/>
        </w:rPr>
        <w:t xml:space="preserve"> 2022</w:t>
      </w:r>
    </w:p>
    <w:p w14:paraId="0328C1B0" w14:textId="77777777" w:rsidR="001F3B50" w:rsidRPr="00D721DA" w:rsidRDefault="001F3B50" w:rsidP="001336CF">
      <w:pPr>
        <w:spacing w:before="240"/>
        <w:jc w:val="center"/>
        <w:rPr>
          <w:rFonts w:ascii="Times New Roman" w:hAnsi="Times New Roman"/>
          <w:sz w:val="40"/>
          <w:szCs w:val="40"/>
        </w:rPr>
      </w:pPr>
      <w:r w:rsidRPr="00D721DA">
        <w:rPr>
          <w:rFonts w:ascii="Times New Roman" w:hAnsi="Times New Roman"/>
          <w:sz w:val="40"/>
          <w:szCs w:val="40"/>
        </w:rPr>
        <w:lastRenderedPageBreak/>
        <w:t>TRƯỜNG ĐẠI HỌC CÔNG NGHỆ THÔNG TIN &amp;</w:t>
      </w:r>
    </w:p>
    <w:p w14:paraId="4D9B2CAB" w14:textId="77777777" w:rsidR="001F3B50" w:rsidRPr="00D721DA" w:rsidRDefault="001F3B50" w:rsidP="001336CF">
      <w:pPr>
        <w:keepNext/>
        <w:spacing w:before="120" w:line="360" w:lineRule="auto"/>
        <w:jc w:val="center"/>
        <w:rPr>
          <w:rFonts w:ascii="Times New Roman" w:hAnsi="Times New Roman"/>
          <w:sz w:val="40"/>
          <w:szCs w:val="40"/>
        </w:rPr>
      </w:pPr>
      <w:r w:rsidRPr="00D721DA">
        <w:rPr>
          <w:rFonts w:ascii="Times New Roman" w:hAnsi="Times New Roman"/>
          <w:sz w:val="40"/>
          <w:szCs w:val="40"/>
        </w:rPr>
        <w:t>TRUYỀN THÔNG VIỆT  HÀN</w:t>
      </w:r>
    </w:p>
    <w:p w14:paraId="550D6AA6" w14:textId="77777777" w:rsidR="001F3B50" w:rsidRPr="00D721DA" w:rsidRDefault="001F3B50" w:rsidP="001336CF">
      <w:pPr>
        <w:keepNext/>
        <w:spacing w:before="120" w:line="360" w:lineRule="auto"/>
        <w:jc w:val="center"/>
        <w:rPr>
          <w:rFonts w:ascii="Times New Roman" w:hAnsi="Times New Roman"/>
          <w:b/>
          <w:sz w:val="38"/>
          <w:szCs w:val="38"/>
        </w:rPr>
      </w:pPr>
      <w:r w:rsidRPr="00D721DA">
        <w:rPr>
          <w:rFonts w:ascii="Times New Roman" w:hAnsi="Times New Roman"/>
          <w:b/>
          <w:sz w:val="38"/>
          <w:szCs w:val="38"/>
        </w:rPr>
        <w:t xml:space="preserve">Khoa </w:t>
      </w:r>
      <w:proofErr w:type="spellStart"/>
      <w:r w:rsidRPr="00D721DA">
        <w:rPr>
          <w:rFonts w:ascii="Times New Roman" w:hAnsi="Times New Roman"/>
          <w:b/>
          <w:sz w:val="38"/>
          <w:szCs w:val="38"/>
        </w:rPr>
        <w:t>Khoa</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Học</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Máy</w:t>
      </w:r>
      <w:proofErr w:type="spellEnd"/>
      <w:r w:rsidRPr="00D721DA">
        <w:rPr>
          <w:rFonts w:ascii="Times New Roman" w:hAnsi="Times New Roman"/>
          <w:b/>
          <w:sz w:val="38"/>
          <w:szCs w:val="38"/>
        </w:rPr>
        <w:t xml:space="preserve"> </w:t>
      </w:r>
      <w:proofErr w:type="spellStart"/>
      <w:r w:rsidRPr="00D721DA">
        <w:rPr>
          <w:rFonts w:ascii="Times New Roman" w:hAnsi="Times New Roman"/>
          <w:b/>
          <w:sz w:val="38"/>
          <w:szCs w:val="38"/>
        </w:rPr>
        <w:t>Tính</w:t>
      </w:r>
      <w:proofErr w:type="spellEnd"/>
    </w:p>
    <w:p w14:paraId="7EC13A91" w14:textId="77777777" w:rsidR="001F3B50" w:rsidRPr="00D721DA" w:rsidRDefault="001F3B50" w:rsidP="001336CF">
      <w:pPr>
        <w:keepNext/>
        <w:spacing w:before="120" w:line="360" w:lineRule="auto"/>
        <w:jc w:val="center"/>
        <w:rPr>
          <w:rFonts w:ascii="Times New Roman" w:hAnsi="Times New Roman"/>
          <w:szCs w:val="28"/>
        </w:rPr>
      </w:pPr>
      <w:r w:rsidRPr="00D721DA">
        <w:rPr>
          <w:rFonts w:ascii="Times New Roman" w:hAnsi="Times New Roman"/>
          <w:noProof/>
          <w:szCs w:val="28"/>
        </w:rPr>
        <w:drawing>
          <wp:inline distT="0" distB="0" distL="0" distR="0" wp14:anchorId="47B28574" wp14:editId="40AED01D">
            <wp:extent cx="2786743" cy="16299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2814461" cy="1646194"/>
                    </a:xfrm>
                    <a:prstGeom prst="rect">
                      <a:avLst/>
                    </a:prstGeom>
                    <a:ln>
                      <a:noFill/>
                    </a:ln>
                    <a:extLst>
                      <a:ext uri="{53640926-AAD7-44D8-BBD7-CCE9431645EC}">
                        <a14:shadowObscured xmlns:a14="http://schemas.microsoft.com/office/drawing/2010/main"/>
                      </a:ext>
                    </a:extLst>
                  </pic:spPr>
                </pic:pic>
              </a:graphicData>
            </a:graphic>
          </wp:inline>
        </w:drawing>
      </w:r>
    </w:p>
    <w:p w14:paraId="11C8674C" w14:textId="77777777" w:rsidR="001F3B50" w:rsidRPr="00D721DA" w:rsidRDefault="001F3B50" w:rsidP="001336CF">
      <w:pPr>
        <w:spacing w:line="360" w:lineRule="auto"/>
        <w:jc w:val="center"/>
        <w:rPr>
          <w:rFonts w:ascii="Times New Roman" w:hAnsi="Times New Roman"/>
          <w:sz w:val="32"/>
          <w:szCs w:val="32"/>
        </w:rPr>
      </w:pPr>
    </w:p>
    <w:p w14:paraId="502F9BEF" w14:textId="789CAD16" w:rsidR="001F3B50" w:rsidRPr="00D721DA" w:rsidRDefault="001F3B50" w:rsidP="001336CF">
      <w:pPr>
        <w:spacing w:line="360" w:lineRule="auto"/>
        <w:jc w:val="center"/>
        <w:rPr>
          <w:rFonts w:ascii="Times New Roman" w:hAnsi="Times New Roman"/>
          <w:sz w:val="44"/>
          <w:szCs w:val="44"/>
        </w:rPr>
      </w:pPr>
      <w:r w:rsidRPr="00D721DA">
        <w:rPr>
          <w:rFonts w:ascii="Times New Roman" w:hAnsi="Times New Roman"/>
          <w:sz w:val="44"/>
          <w:szCs w:val="44"/>
        </w:rPr>
        <w:t xml:space="preserve">ĐỒ ÁN CƠ SỞ </w:t>
      </w:r>
      <w:r w:rsidR="00BC701F" w:rsidRPr="00D721DA">
        <w:rPr>
          <w:rFonts w:ascii="Times New Roman" w:hAnsi="Times New Roman"/>
          <w:sz w:val="44"/>
          <w:szCs w:val="44"/>
        </w:rPr>
        <w:t>1</w:t>
      </w:r>
    </w:p>
    <w:p w14:paraId="2DA92918" w14:textId="77777777" w:rsidR="00BC63EE" w:rsidRPr="00D721DA" w:rsidRDefault="00BC63EE" w:rsidP="001336CF">
      <w:pPr>
        <w:spacing w:line="360" w:lineRule="auto"/>
        <w:jc w:val="center"/>
        <w:rPr>
          <w:rFonts w:ascii="Times New Roman" w:hAnsi="Times New Roman"/>
          <w:sz w:val="44"/>
          <w:szCs w:val="44"/>
        </w:rPr>
      </w:pPr>
    </w:p>
    <w:p w14:paraId="2472E3B0" w14:textId="77777777" w:rsidR="00BC63EE" w:rsidRPr="00D721DA" w:rsidRDefault="00BC701F" w:rsidP="001336CF">
      <w:pPr>
        <w:spacing w:line="312" w:lineRule="auto"/>
        <w:jc w:val="center"/>
        <w:rPr>
          <w:rFonts w:ascii="Times New Roman" w:hAnsi="Times New Roman"/>
          <w:b/>
          <w:sz w:val="48"/>
          <w:szCs w:val="48"/>
        </w:rPr>
      </w:pPr>
      <w:r w:rsidRPr="00D721DA">
        <w:rPr>
          <w:rFonts w:ascii="Times New Roman" w:hAnsi="Times New Roman"/>
          <w:b/>
          <w:sz w:val="48"/>
          <w:szCs w:val="48"/>
        </w:rPr>
        <w:t xml:space="preserve">THIẾT KẾ GIAO DIỆN WEBSITE </w:t>
      </w:r>
    </w:p>
    <w:p w14:paraId="4D7E0B0C" w14:textId="58F75B35" w:rsidR="001F3B50" w:rsidRPr="00D721DA" w:rsidRDefault="00BC701F" w:rsidP="001336CF">
      <w:pPr>
        <w:spacing w:line="312" w:lineRule="auto"/>
        <w:jc w:val="center"/>
        <w:rPr>
          <w:rFonts w:ascii="Times New Roman" w:hAnsi="Times New Roman"/>
          <w:b/>
          <w:sz w:val="42"/>
          <w:szCs w:val="42"/>
        </w:rPr>
      </w:pPr>
      <w:r w:rsidRPr="00D721DA">
        <w:rPr>
          <w:rFonts w:ascii="Times New Roman" w:hAnsi="Times New Roman"/>
          <w:b/>
          <w:sz w:val="48"/>
          <w:szCs w:val="48"/>
        </w:rPr>
        <w:t>ĐẶT VÉ XEM PHIM</w:t>
      </w:r>
    </w:p>
    <w:p w14:paraId="00F69B0B" w14:textId="77777777" w:rsidR="001F3B50" w:rsidRPr="00D721DA" w:rsidRDefault="001F3B50" w:rsidP="001336CF">
      <w:pPr>
        <w:spacing w:after="600" w:line="360" w:lineRule="auto"/>
        <w:jc w:val="both"/>
        <w:rPr>
          <w:rFonts w:ascii="Times New Roman" w:hAnsi="Times New Roman"/>
          <w:b/>
          <w:sz w:val="42"/>
          <w:szCs w:val="42"/>
        </w:rPr>
      </w:pPr>
    </w:p>
    <w:p w14:paraId="787A25E2" w14:textId="58A4969A" w:rsidR="001336CF" w:rsidRPr="00D721DA" w:rsidRDefault="001336CF" w:rsidP="001336CF">
      <w:pPr>
        <w:tabs>
          <w:tab w:val="left" w:pos="4536"/>
        </w:tabs>
        <w:spacing w:line="360" w:lineRule="auto"/>
        <w:ind w:left="720"/>
        <w:jc w:val="both"/>
        <w:rPr>
          <w:rFonts w:ascii="Times New Roman" w:hAnsi="Times New Roman"/>
          <w:sz w:val="36"/>
          <w:szCs w:val="36"/>
        </w:rPr>
      </w:pPr>
      <w:proofErr w:type="spellStart"/>
      <w:r w:rsidRPr="00D721DA">
        <w:rPr>
          <w:rFonts w:ascii="Times New Roman" w:hAnsi="Times New Roman"/>
          <w:sz w:val="36"/>
          <w:szCs w:val="36"/>
        </w:rPr>
        <w:t>Sinh</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viên</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thực</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hiện</w:t>
      </w:r>
      <w:proofErr w:type="spellEnd"/>
      <w:r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rPr>
        <w:tab/>
      </w:r>
      <w:r w:rsidRPr="00D721DA">
        <w:rPr>
          <w:rFonts w:ascii="Times New Roman" w:hAnsi="Times New Roman"/>
          <w:b/>
          <w:sz w:val="36"/>
          <w:szCs w:val="36"/>
        </w:rPr>
        <w:t>Bùi Duy Tín</w:t>
      </w:r>
    </w:p>
    <w:p w14:paraId="010C51A1" w14:textId="5A8700D9" w:rsidR="001336CF" w:rsidRPr="00D721DA" w:rsidRDefault="001336CF" w:rsidP="001336CF">
      <w:pPr>
        <w:tabs>
          <w:tab w:val="left" w:pos="4536"/>
        </w:tabs>
        <w:spacing w:line="360" w:lineRule="auto"/>
        <w:ind w:left="720"/>
        <w:jc w:val="both"/>
        <w:rPr>
          <w:rFonts w:ascii="Times New Roman" w:hAnsi="Times New Roman"/>
          <w:b/>
          <w:sz w:val="36"/>
          <w:szCs w:val="36"/>
        </w:rPr>
      </w:pPr>
      <w:proofErr w:type="spellStart"/>
      <w:r w:rsidRPr="00D721DA">
        <w:rPr>
          <w:rFonts w:ascii="Times New Roman" w:hAnsi="Times New Roman"/>
          <w:sz w:val="36"/>
          <w:szCs w:val="36"/>
        </w:rPr>
        <w:t>Mã</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sinh</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viên</w:t>
      </w:r>
      <w:proofErr w:type="spellEnd"/>
      <w:r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rPr>
        <w:tab/>
      </w:r>
      <w:r w:rsidRPr="00D721DA">
        <w:rPr>
          <w:rFonts w:ascii="Times New Roman" w:hAnsi="Times New Roman"/>
          <w:b/>
          <w:sz w:val="36"/>
          <w:szCs w:val="36"/>
        </w:rPr>
        <w:t>21IT</w:t>
      </w:r>
      <w:r w:rsidR="00BC63EE" w:rsidRPr="00D721DA">
        <w:rPr>
          <w:rFonts w:ascii="Times New Roman" w:hAnsi="Times New Roman"/>
          <w:b/>
          <w:sz w:val="36"/>
          <w:szCs w:val="36"/>
        </w:rPr>
        <w:t>317</w:t>
      </w:r>
    </w:p>
    <w:p w14:paraId="50A45126" w14:textId="3B84B688" w:rsidR="001336CF" w:rsidRPr="00D721DA" w:rsidRDefault="001336CF" w:rsidP="001336CF">
      <w:pPr>
        <w:tabs>
          <w:tab w:val="left" w:pos="4536"/>
        </w:tabs>
        <w:spacing w:line="360" w:lineRule="auto"/>
        <w:ind w:left="720"/>
        <w:jc w:val="both"/>
        <w:rPr>
          <w:rFonts w:ascii="Times New Roman" w:hAnsi="Times New Roman"/>
          <w:b/>
          <w:bCs/>
          <w:sz w:val="36"/>
          <w:szCs w:val="36"/>
        </w:rPr>
      </w:pPr>
      <w:proofErr w:type="spellStart"/>
      <w:r w:rsidRPr="00D721DA">
        <w:rPr>
          <w:rFonts w:ascii="Times New Roman" w:hAnsi="Times New Roman"/>
          <w:sz w:val="36"/>
          <w:szCs w:val="36"/>
        </w:rPr>
        <w:t>Giảng</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viên</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hướng</w:t>
      </w:r>
      <w:proofErr w:type="spellEnd"/>
      <w:r w:rsidRPr="00D721DA">
        <w:rPr>
          <w:rFonts w:ascii="Times New Roman" w:hAnsi="Times New Roman"/>
          <w:sz w:val="36"/>
          <w:szCs w:val="36"/>
        </w:rPr>
        <w:t xml:space="preserve"> </w:t>
      </w:r>
      <w:proofErr w:type="spellStart"/>
      <w:r w:rsidRPr="00D721DA">
        <w:rPr>
          <w:rFonts w:ascii="Times New Roman" w:hAnsi="Times New Roman"/>
          <w:sz w:val="36"/>
          <w:szCs w:val="36"/>
        </w:rPr>
        <w:t>dẫn</w:t>
      </w:r>
      <w:proofErr w:type="spellEnd"/>
      <w:r w:rsidRPr="00D721DA">
        <w:rPr>
          <w:rFonts w:ascii="Times New Roman" w:hAnsi="Times New Roman"/>
          <w:sz w:val="36"/>
          <w:szCs w:val="36"/>
          <w:lang w:val="vi-VN"/>
        </w:rPr>
        <w:t xml:space="preserve"> </w:t>
      </w:r>
      <w:r w:rsidRPr="00D721DA">
        <w:rPr>
          <w:rFonts w:ascii="Times New Roman" w:hAnsi="Times New Roman"/>
          <w:sz w:val="36"/>
          <w:szCs w:val="36"/>
        </w:rPr>
        <w:t xml:space="preserve">: </w:t>
      </w:r>
      <w:r w:rsidRPr="00D721DA">
        <w:rPr>
          <w:rFonts w:ascii="Times New Roman" w:hAnsi="Times New Roman"/>
          <w:sz w:val="36"/>
          <w:szCs w:val="36"/>
        </w:rPr>
        <w:tab/>
      </w:r>
      <w:proofErr w:type="spellStart"/>
      <w:r w:rsidRPr="00D721DA">
        <w:rPr>
          <w:rFonts w:ascii="Times New Roman" w:hAnsi="Times New Roman"/>
          <w:b/>
          <w:bCs/>
          <w:sz w:val="36"/>
          <w:szCs w:val="36"/>
        </w:rPr>
        <w:t>Th.S</w:t>
      </w:r>
      <w:proofErr w:type="spellEnd"/>
      <w:r w:rsidRPr="00D721DA">
        <w:rPr>
          <w:rFonts w:ascii="Times New Roman" w:hAnsi="Times New Roman"/>
          <w:sz w:val="36"/>
          <w:szCs w:val="36"/>
        </w:rPr>
        <w:t xml:space="preserve"> </w:t>
      </w:r>
      <w:proofErr w:type="spellStart"/>
      <w:r w:rsidRPr="00D721DA">
        <w:rPr>
          <w:rFonts w:ascii="Times New Roman" w:hAnsi="Times New Roman"/>
          <w:b/>
          <w:bCs/>
          <w:sz w:val="36"/>
          <w:szCs w:val="36"/>
        </w:rPr>
        <w:t>Trịnh</w:t>
      </w:r>
      <w:proofErr w:type="spellEnd"/>
      <w:r w:rsidRPr="00D721DA">
        <w:rPr>
          <w:rFonts w:ascii="Times New Roman" w:hAnsi="Times New Roman"/>
          <w:b/>
          <w:bCs/>
          <w:sz w:val="36"/>
          <w:szCs w:val="36"/>
        </w:rPr>
        <w:t xml:space="preserve"> </w:t>
      </w:r>
      <w:proofErr w:type="spellStart"/>
      <w:r w:rsidRPr="00D721DA">
        <w:rPr>
          <w:rFonts w:ascii="Times New Roman" w:hAnsi="Times New Roman"/>
          <w:b/>
          <w:bCs/>
          <w:sz w:val="36"/>
          <w:szCs w:val="36"/>
        </w:rPr>
        <w:t>Thị</w:t>
      </w:r>
      <w:proofErr w:type="spellEnd"/>
      <w:r w:rsidRPr="00D721DA">
        <w:rPr>
          <w:rFonts w:ascii="Times New Roman" w:hAnsi="Times New Roman"/>
          <w:b/>
          <w:bCs/>
          <w:sz w:val="36"/>
          <w:szCs w:val="36"/>
        </w:rPr>
        <w:t xml:space="preserve"> </w:t>
      </w:r>
      <w:proofErr w:type="spellStart"/>
      <w:r w:rsidRPr="00D721DA">
        <w:rPr>
          <w:rFonts w:ascii="Times New Roman" w:hAnsi="Times New Roman"/>
          <w:b/>
          <w:bCs/>
          <w:sz w:val="36"/>
          <w:szCs w:val="36"/>
        </w:rPr>
        <w:t>Ngọc</w:t>
      </w:r>
      <w:proofErr w:type="spellEnd"/>
      <w:r w:rsidRPr="00D721DA">
        <w:rPr>
          <w:rFonts w:ascii="Times New Roman" w:hAnsi="Times New Roman"/>
          <w:b/>
          <w:bCs/>
          <w:sz w:val="36"/>
          <w:szCs w:val="36"/>
        </w:rPr>
        <w:t xml:space="preserve"> Linh</w:t>
      </w:r>
      <w:r w:rsidR="00106B17">
        <w:rPr>
          <w:rFonts w:ascii="Times New Roman" w:hAnsi="Times New Roman"/>
          <w:b/>
          <w:bCs/>
          <w:sz w:val="36"/>
          <w:szCs w:val="36"/>
        </w:rPr>
        <w:t>.</w:t>
      </w:r>
    </w:p>
    <w:p w14:paraId="62F8F6C5" w14:textId="0D8E9899" w:rsidR="00446A00" w:rsidRPr="00D721DA" w:rsidRDefault="00446A00" w:rsidP="001336CF">
      <w:pPr>
        <w:tabs>
          <w:tab w:val="left" w:pos="4536"/>
        </w:tabs>
        <w:spacing w:line="360" w:lineRule="auto"/>
        <w:ind w:firstLine="1701"/>
        <w:jc w:val="center"/>
        <w:rPr>
          <w:rFonts w:ascii="Times New Roman" w:hAnsi="Times New Roman"/>
          <w:b/>
          <w:bCs/>
          <w:sz w:val="34"/>
          <w:szCs w:val="34"/>
        </w:rPr>
      </w:pPr>
    </w:p>
    <w:p w14:paraId="3280E6FF" w14:textId="162A8E12" w:rsidR="00446A00" w:rsidRPr="00D721DA" w:rsidRDefault="00446A00" w:rsidP="001336CF">
      <w:pPr>
        <w:tabs>
          <w:tab w:val="left" w:pos="4536"/>
        </w:tabs>
        <w:spacing w:line="360" w:lineRule="auto"/>
        <w:ind w:firstLine="1701"/>
        <w:jc w:val="center"/>
        <w:rPr>
          <w:rFonts w:ascii="Times New Roman" w:hAnsi="Times New Roman"/>
          <w:b/>
          <w:bCs/>
          <w:sz w:val="34"/>
          <w:szCs w:val="34"/>
        </w:rPr>
      </w:pPr>
    </w:p>
    <w:p w14:paraId="7998FC50" w14:textId="393AC913" w:rsidR="00446A00" w:rsidRPr="00D721DA" w:rsidRDefault="00446A00" w:rsidP="001336CF">
      <w:pPr>
        <w:tabs>
          <w:tab w:val="left" w:pos="4536"/>
        </w:tabs>
        <w:spacing w:line="360" w:lineRule="auto"/>
        <w:ind w:firstLine="1701"/>
        <w:jc w:val="center"/>
        <w:rPr>
          <w:rFonts w:ascii="Times New Roman" w:hAnsi="Times New Roman"/>
          <w:b/>
          <w:bCs/>
          <w:sz w:val="34"/>
          <w:szCs w:val="34"/>
        </w:rPr>
      </w:pPr>
    </w:p>
    <w:p w14:paraId="2BA8FF90" w14:textId="77777777" w:rsidR="00493A5A" w:rsidRPr="00493A5A" w:rsidRDefault="00493A5A" w:rsidP="00493A5A">
      <w:pPr>
        <w:spacing w:before="240" w:after="600"/>
        <w:jc w:val="right"/>
        <w:rPr>
          <w:rFonts w:ascii="Times New Roman" w:hAnsi="Times New Roman"/>
          <w:sz w:val="30"/>
          <w:szCs w:val="30"/>
        </w:rPr>
      </w:pPr>
      <w:bookmarkStart w:id="1" w:name="_Toc7979774"/>
      <w:bookmarkStart w:id="2" w:name="_Toc7979837"/>
      <w:bookmarkStart w:id="3" w:name="_Toc8805989"/>
      <w:bookmarkStart w:id="4" w:name="_Toc9016556"/>
      <w:bookmarkStart w:id="5" w:name="_Toc9522823"/>
      <w:bookmarkStart w:id="6" w:name="_Toc9522925"/>
      <w:bookmarkStart w:id="7" w:name="_Toc57216371"/>
      <w:bookmarkStart w:id="8" w:name="_Toc57216370"/>
      <w:bookmarkStart w:id="9" w:name="_Toc7979773"/>
      <w:bookmarkStart w:id="10" w:name="_Toc7979836"/>
      <w:bookmarkStart w:id="11" w:name="_Toc8805988"/>
      <w:bookmarkStart w:id="12" w:name="_Toc9016555"/>
      <w:bookmarkStart w:id="13" w:name="_Toc9522822"/>
      <w:bookmarkStart w:id="14" w:name="_Toc9522924"/>
      <w:r w:rsidRPr="00D721DA">
        <w:rPr>
          <w:rFonts w:ascii="Times New Roman" w:hAnsi="Times New Roman"/>
          <w:sz w:val="30"/>
          <w:szCs w:val="30"/>
          <w:lang w:val="vi-VN"/>
        </w:rPr>
        <w:t>Đà Nẵng,</w:t>
      </w:r>
      <w:proofErr w:type="spellStart"/>
      <w:r>
        <w:rPr>
          <w:rFonts w:ascii="Times New Roman" w:hAnsi="Times New Roman"/>
          <w:sz w:val="30"/>
          <w:szCs w:val="30"/>
        </w:rPr>
        <w:t>ngày</w:t>
      </w:r>
      <w:proofErr w:type="spellEnd"/>
      <w:r>
        <w:rPr>
          <w:rFonts w:ascii="Times New Roman" w:hAnsi="Times New Roman"/>
          <w:sz w:val="30"/>
          <w:szCs w:val="30"/>
        </w:rPr>
        <w:t>…</w:t>
      </w:r>
      <w:proofErr w:type="spellStart"/>
      <w:r>
        <w:rPr>
          <w:rFonts w:ascii="Times New Roman" w:hAnsi="Times New Roman"/>
          <w:sz w:val="30"/>
          <w:szCs w:val="30"/>
        </w:rPr>
        <w:t>tháng</w:t>
      </w:r>
      <w:proofErr w:type="spellEnd"/>
      <w:r>
        <w:rPr>
          <w:rFonts w:ascii="Times New Roman" w:hAnsi="Times New Roman"/>
          <w:sz w:val="30"/>
          <w:szCs w:val="30"/>
        </w:rPr>
        <w:t>…</w:t>
      </w:r>
      <w:proofErr w:type="spellStart"/>
      <w:r>
        <w:rPr>
          <w:rFonts w:ascii="Times New Roman" w:hAnsi="Times New Roman"/>
          <w:sz w:val="30"/>
          <w:szCs w:val="30"/>
        </w:rPr>
        <w:t>năm</w:t>
      </w:r>
      <w:proofErr w:type="spellEnd"/>
      <w:r>
        <w:rPr>
          <w:rFonts w:ascii="Times New Roman" w:hAnsi="Times New Roman"/>
          <w:sz w:val="30"/>
          <w:szCs w:val="30"/>
        </w:rPr>
        <w:t xml:space="preserve"> 2022</w:t>
      </w:r>
    </w:p>
    <w:p w14:paraId="5771FD94" w14:textId="77777777" w:rsidR="005A67CC" w:rsidRPr="00D721DA" w:rsidRDefault="005A67CC" w:rsidP="005A67CC">
      <w:pPr>
        <w:pStyle w:val="TOC1"/>
      </w:pPr>
      <w:r w:rsidRPr="00D721DA">
        <w:lastRenderedPageBreak/>
        <w:t>LỜI CẢM ƠN</w:t>
      </w:r>
      <w:bookmarkEnd w:id="1"/>
      <w:bookmarkEnd w:id="2"/>
      <w:bookmarkEnd w:id="3"/>
      <w:bookmarkEnd w:id="4"/>
      <w:bookmarkEnd w:id="5"/>
      <w:bookmarkEnd w:id="6"/>
      <w:bookmarkEnd w:id="7"/>
    </w:p>
    <w:p w14:paraId="4B19FEEB" w14:textId="77777777" w:rsidR="005A67CC" w:rsidRPr="00D721DA" w:rsidRDefault="005A67CC" w:rsidP="005A67CC">
      <w:pPr>
        <w:jc w:val="both"/>
        <w:rPr>
          <w:rFonts w:ascii="Times New Roman" w:hAnsi="Times New Roman"/>
          <w:i/>
        </w:rPr>
      </w:pPr>
    </w:p>
    <w:p w14:paraId="3F555A48" w14:textId="77777777" w:rsidR="005A67CC" w:rsidRPr="00D721DA" w:rsidRDefault="005A67CC" w:rsidP="005A67CC">
      <w:pPr>
        <w:jc w:val="both"/>
        <w:rPr>
          <w:rFonts w:ascii="Times New Roman" w:hAnsi="Times New Roman"/>
          <w:b/>
          <w:sz w:val="26"/>
          <w:szCs w:val="26"/>
        </w:rPr>
      </w:pPr>
    </w:p>
    <w:p w14:paraId="48755EFD" w14:textId="77777777" w:rsidR="005A67CC" w:rsidRPr="00D721DA" w:rsidRDefault="005A67CC" w:rsidP="005A67CC">
      <w:pPr>
        <w:spacing w:line="276" w:lineRule="auto"/>
        <w:ind w:firstLine="737"/>
        <w:jc w:val="both"/>
        <w:rPr>
          <w:rFonts w:ascii="Times New Roman" w:hAnsi="Times New Roman"/>
          <w:sz w:val="30"/>
          <w:szCs w:val="30"/>
          <w:lang w:val="vi-VN"/>
        </w:rPr>
      </w:pPr>
      <w:r w:rsidRPr="00D721DA">
        <w:rPr>
          <w:rFonts w:ascii="Times New Roman" w:hAnsi="Times New Roman"/>
          <w:sz w:val="30"/>
          <w:szCs w:val="30"/>
          <w:lang w:val="vi-VN"/>
        </w:rPr>
        <w:t>Để có thể hoàn thành được chuyên đề báo cáo học phần đồ án cơ sở 1 này trước tiên em xin gửi lời cảm ơn chân thành và sâu sắc nhất tới các thầy cô của</w:t>
      </w:r>
      <w:r w:rsidRPr="00D721DA">
        <w:rPr>
          <w:rFonts w:ascii="Times New Roman" w:hAnsi="Times New Roman"/>
          <w:sz w:val="30"/>
          <w:szCs w:val="30"/>
        </w:rPr>
        <w:t xml:space="preserve"> TRƯỜNG</w:t>
      </w:r>
      <w:r w:rsidRPr="00D721DA">
        <w:rPr>
          <w:rFonts w:ascii="Times New Roman" w:hAnsi="Times New Roman"/>
          <w:sz w:val="30"/>
          <w:szCs w:val="30"/>
          <w:lang w:val="vi-VN"/>
        </w:rPr>
        <w:t xml:space="preserve"> CÔNG NGHỆ THÔNG TIN VÀ TRUYỀN THÔNG –</w:t>
      </w:r>
      <w:r w:rsidRPr="00D721DA">
        <w:rPr>
          <w:rFonts w:ascii="Times New Roman" w:hAnsi="Times New Roman"/>
          <w:sz w:val="30"/>
          <w:szCs w:val="30"/>
        </w:rPr>
        <w:t xml:space="preserve"> </w:t>
      </w:r>
      <w:r w:rsidRPr="00D721DA">
        <w:rPr>
          <w:rFonts w:ascii="Times New Roman" w:hAnsi="Times New Roman"/>
          <w:sz w:val="30"/>
          <w:szCs w:val="30"/>
          <w:lang w:val="vi-VN"/>
        </w:rPr>
        <w:t>ĐẠI HỌC ĐÀ NẴNG.</w:t>
      </w:r>
    </w:p>
    <w:p w14:paraId="59C9D9CA" w14:textId="1D4693BF" w:rsidR="005A67CC" w:rsidRPr="00D721DA" w:rsidRDefault="005A67CC" w:rsidP="005A67CC">
      <w:pPr>
        <w:spacing w:line="276" w:lineRule="auto"/>
        <w:ind w:firstLine="737"/>
        <w:jc w:val="both"/>
        <w:rPr>
          <w:rFonts w:ascii="Times New Roman" w:hAnsi="Times New Roman"/>
          <w:sz w:val="30"/>
          <w:szCs w:val="30"/>
          <w:lang w:val="vi-VN"/>
        </w:rPr>
      </w:pPr>
      <w:r w:rsidRPr="00D721DA">
        <w:rPr>
          <w:rFonts w:ascii="Times New Roman" w:hAnsi="Times New Roman"/>
          <w:sz w:val="30"/>
          <w:szCs w:val="30"/>
        </w:rPr>
        <w:t>E</w:t>
      </w:r>
      <w:r w:rsidRPr="00D721DA">
        <w:rPr>
          <w:rFonts w:ascii="Times New Roman" w:hAnsi="Times New Roman"/>
          <w:sz w:val="30"/>
          <w:szCs w:val="30"/>
          <w:lang w:val="vi-VN"/>
        </w:rPr>
        <w:t xml:space="preserve">m đặc biệt cảm ơn </w:t>
      </w:r>
      <w:proofErr w:type="spellStart"/>
      <w:r w:rsidRPr="00D721DA">
        <w:rPr>
          <w:rFonts w:ascii="Times New Roman" w:hAnsi="Times New Roman"/>
          <w:sz w:val="30"/>
          <w:szCs w:val="30"/>
        </w:rPr>
        <w:t>cô</w:t>
      </w:r>
      <w:proofErr w:type="spellEnd"/>
      <w:r w:rsidRPr="00D721DA">
        <w:rPr>
          <w:rFonts w:ascii="Times New Roman" w:hAnsi="Times New Roman"/>
          <w:sz w:val="30"/>
          <w:szCs w:val="30"/>
        </w:rPr>
        <w:t xml:space="preserve"> </w:t>
      </w:r>
      <w:proofErr w:type="spellStart"/>
      <w:r w:rsidR="00106B17">
        <w:rPr>
          <w:rFonts w:ascii="Times New Roman" w:hAnsi="Times New Roman"/>
          <w:sz w:val="30"/>
          <w:szCs w:val="30"/>
        </w:rPr>
        <w:t>Th.S</w:t>
      </w:r>
      <w:proofErr w:type="spellEnd"/>
      <w:r w:rsidR="00106B17">
        <w:rPr>
          <w:rFonts w:ascii="Times New Roman" w:hAnsi="Times New Roman"/>
          <w:sz w:val="30"/>
          <w:szCs w:val="30"/>
        </w:rPr>
        <w:t xml:space="preserve"> </w:t>
      </w:r>
      <w:proofErr w:type="spellStart"/>
      <w:r w:rsidRPr="00D721DA">
        <w:rPr>
          <w:rFonts w:ascii="Times New Roman" w:hAnsi="Times New Roman"/>
          <w:sz w:val="30"/>
          <w:szCs w:val="30"/>
        </w:rPr>
        <w:t>Trịnh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Thị</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Ngọc</w:t>
      </w:r>
      <w:proofErr w:type="spellEnd"/>
      <w:r w:rsidRPr="00D721DA">
        <w:rPr>
          <w:rFonts w:ascii="Times New Roman" w:hAnsi="Times New Roman"/>
          <w:sz w:val="30"/>
          <w:szCs w:val="30"/>
        </w:rPr>
        <w:t xml:space="preserve"> Linh</w:t>
      </w:r>
      <w:r w:rsidRPr="00D721DA">
        <w:rPr>
          <w:rFonts w:ascii="Times New Roman" w:hAnsi="Times New Roman"/>
          <w:sz w:val="30"/>
          <w:szCs w:val="30"/>
          <w:lang w:val="vi-VN"/>
        </w:rPr>
        <w:t>,  người đã nhiệt tình giúp đỡ chúng em trong suốt thực hiện đề tài để bài báo cáo chúng em có thể trở nên hoàn thiện nhất.</w:t>
      </w:r>
    </w:p>
    <w:p w14:paraId="2FB4F7F8" w14:textId="4EBA925A" w:rsidR="005A67CC" w:rsidRPr="00D721DA" w:rsidRDefault="005A67CC" w:rsidP="005A67CC">
      <w:pPr>
        <w:spacing w:line="276" w:lineRule="auto"/>
        <w:ind w:firstLine="737"/>
        <w:jc w:val="both"/>
        <w:rPr>
          <w:rFonts w:ascii="Times New Roman" w:hAnsi="Times New Roman"/>
          <w:sz w:val="30"/>
          <w:szCs w:val="30"/>
          <w:lang w:val="vi-VN"/>
        </w:rPr>
      </w:pPr>
      <w:r w:rsidRPr="00D721DA">
        <w:rPr>
          <w:rFonts w:ascii="Times New Roman" w:hAnsi="Times New Roman"/>
          <w:sz w:val="30"/>
          <w:szCs w:val="30"/>
          <w:lang w:val="vi-VN"/>
        </w:rPr>
        <w:t>Tuy nhiên với vốn kiến thức và kinh nghiệm chưa nhiều và lần đầu tiếp xúc và tìm hiểu về đề tài nên trong quá trình sẽ có nhiều sai sót. Chúng em rất mong nhận được những nhận xét, đánh giá từ phía các thầy cô để bài báo cáo của chúng em được hoàn thiện một cách tốt nhất</w:t>
      </w:r>
    </w:p>
    <w:p w14:paraId="4C99B9EA" w14:textId="4EA69261" w:rsidR="005A67CC" w:rsidRPr="007A22A3" w:rsidRDefault="005A67CC" w:rsidP="005A67CC">
      <w:pPr>
        <w:spacing w:line="276" w:lineRule="auto"/>
        <w:ind w:firstLine="737"/>
        <w:jc w:val="both"/>
        <w:rPr>
          <w:rFonts w:ascii="Times New Roman" w:hAnsi="Times New Roman"/>
          <w:sz w:val="30"/>
          <w:szCs w:val="30"/>
        </w:rPr>
      </w:pPr>
      <w:proofErr w:type="spellStart"/>
      <w:r w:rsidRPr="007A22A3">
        <w:rPr>
          <w:rFonts w:ascii="Times New Roman" w:hAnsi="Times New Roman"/>
          <w:sz w:val="30"/>
          <w:szCs w:val="30"/>
        </w:rPr>
        <w:t>Em</w:t>
      </w:r>
      <w:proofErr w:type="spellEnd"/>
      <w:r w:rsidRPr="007A22A3">
        <w:rPr>
          <w:rFonts w:ascii="Times New Roman" w:hAnsi="Times New Roman"/>
          <w:sz w:val="30"/>
          <w:szCs w:val="30"/>
        </w:rPr>
        <w:t xml:space="preserve"> </w:t>
      </w:r>
      <w:proofErr w:type="spellStart"/>
      <w:r w:rsidR="003C7C29">
        <w:rPr>
          <w:rFonts w:ascii="Times New Roman" w:hAnsi="Times New Roman"/>
          <w:sz w:val="30"/>
          <w:szCs w:val="30"/>
        </w:rPr>
        <w:t>xin</w:t>
      </w:r>
      <w:proofErr w:type="spellEnd"/>
      <w:r w:rsidR="003C7C29">
        <w:rPr>
          <w:rFonts w:ascii="Times New Roman" w:hAnsi="Times New Roman"/>
          <w:sz w:val="30"/>
          <w:szCs w:val="30"/>
        </w:rPr>
        <w:t xml:space="preserve"> </w:t>
      </w:r>
      <w:proofErr w:type="spellStart"/>
      <w:r w:rsidRPr="007A22A3">
        <w:rPr>
          <w:rFonts w:ascii="Times New Roman" w:hAnsi="Times New Roman"/>
          <w:sz w:val="30"/>
          <w:szCs w:val="30"/>
        </w:rPr>
        <w:t>chân</w:t>
      </w:r>
      <w:proofErr w:type="spellEnd"/>
      <w:r w:rsidRPr="007A22A3">
        <w:rPr>
          <w:rFonts w:ascii="Times New Roman" w:hAnsi="Times New Roman"/>
          <w:sz w:val="30"/>
          <w:szCs w:val="30"/>
        </w:rPr>
        <w:t xml:space="preserve"> </w:t>
      </w:r>
      <w:proofErr w:type="spellStart"/>
      <w:r w:rsidRPr="007A22A3">
        <w:rPr>
          <w:rFonts w:ascii="Times New Roman" w:hAnsi="Times New Roman"/>
          <w:sz w:val="30"/>
          <w:szCs w:val="30"/>
        </w:rPr>
        <w:t>thành</w:t>
      </w:r>
      <w:proofErr w:type="spellEnd"/>
      <w:r w:rsidRPr="007A22A3">
        <w:rPr>
          <w:rFonts w:ascii="Times New Roman" w:hAnsi="Times New Roman"/>
          <w:sz w:val="30"/>
          <w:szCs w:val="30"/>
        </w:rPr>
        <w:t xml:space="preserve"> </w:t>
      </w:r>
      <w:proofErr w:type="spellStart"/>
      <w:r w:rsidRPr="007A22A3">
        <w:rPr>
          <w:rFonts w:ascii="Times New Roman" w:hAnsi="Times New Roman"/>
          <w:sz w:val="30"/>
          <w:szCs w:val="30"/>
        </w:rPr>
        <w:t>cảm</w:t>
      </w:r>
      <w:proofErr w:type="spellEnd"/>
      <w:r w:rsidRPr="007A22A3">
        <w:rPr>
          <w:rFonts w:ascii="Times New Roman" w:hAnsi="Times New Roman"/>
          <w:sz w:val="30"/>
          <w:szCs w:val="30"/>
        </w:rPr>
        <w:t xml:space="preserve"> </w:t>
      </w:r>
      <w:proofErr w:type="spellStart"/>
      <w:r w:rsidRPr="007A22A3">
        <w:rPr>
          <w:rFonts w:ascii="Times New Roman" w:hAnsi="Times New Roman"/>
          <w:sz w:val="30"/>
          <w:szCs w:val="30"/>
        </w:rPr>
        <w:t>ơn</w:t>
      </w:r>
      <w:proofErr w:type="spellEnd"/>
      <w:r w:rsidRPr="007A22A3">
        <w:rPr>
          <w:rFonts w:ascii="Times New Roman" w:hAnsi="Times New Roman"/>
          <w:sz w:val="30"/>
          <w:szCs w:val="30"/>
        </w:rPr>
        <w:t xml:space="preserve"> </w:t>
      </w:r>
      <w:proofErr w:type="spellStart"/>
      <w:r w:rsidRPr="007A22A3">
        <w:rPr>
          <w:rFonts w:ascii="Times New Roman" w:hAnsi="Times New Roman"/>
          <w:sz w:val="30"/>
          <w:szCs w:val="30"/>
        </w:rPr>
        <w:t>cô</w:t>
      </w:r>
      <w:proofErr w:type="spellEnd"/>
      <w:r w:rsidRPr="007A22A3">
        <w:rPr>
          <w:rFonts w:ascii="Times New Roman" w:hAnsi="Times New Roman"/>
          <w:sz w:val="30"/>
          <w:szCs w:val="30"/>
        </w:rPr>
        <w:t>.</w:t>
      </w:r>
    </w:p>
    <w:p w14:paraId="42452DF4" w14:textId="77777777" w:rsidR="007A22A3" w:rsidRPr="00D721DA" w:rsidRDefault="007A22A3" w:rsidP="005A67CC">
      <w:pPr>
        <w:spacing w:line="276" w:lineRule="auto"/>
        <w:ind w:firstLine="737"/>
        <w:jc w:val="both"/>
        <w:rPr>
          <w:rFonts w:ascii="Times New Roman" w:hAnsi="Times New Roman"/>
          <w:sz w:val="36"/>
          <w:szCs w:val="36"/>
        </w:rPr>
      </w:pPr>
    </w:p>
    <w:p w14:paraId="407E1129" w14:textId="77777777" w:rsidR="005A67CC" w:rsidRPr="007A22A3" w:rsidRDefault="005A67CC" w:rsidP="005A67CC">
      <w:pPr>
        <w:tabs>
          <w:tab w:val="center" w:pos="6804"/>
        </w:tabs>
        <w:spacing w:line="360" w:lineRule="auto"/>
        <w:jc w:val="center"/>
        <w:rPr>
          <w:rFonts w:ascii="Times New Roman" w:hAnsi="Times New Roman"/>
          <w:i/>
          <w:sz w:val="30"/>
          <w:szCs w:val="30"/>
        </w:rPr>
      </w:pPr>
      <w:r w:rsidRPr="00D721DA">
        <w:rPr>
          <w:rFonts w:ascii="Times New Roman" w:hAnsi="Times New Roman"/>
          <w:b/>
          <w:sz w:val="34"/>
          <w:szCs w:val="34"/>
        </w:rPr>
        <w:tab/>
      </w:r>
      <w:r w:rsidRPr="00D721DA">
        <w:rPr>
          <w:rFonts w:ascii="Times New Roman" w:hAnsi="Times New Roman"/>
          <w:b/>
          <w:sz w:val="34"/>
          <w:szCs w:val="34"/>
        </w:rPr>
        <w:tab/>
      </w:r>
      <w:proofErr w:type="spellStart"/>
      <w:r w:rsidRPr="007A22A3">
        <w:rPr>
          <w:rFonts w:ascii="Times New Roman" w:hAnsi="Times New Roman"/>
          <w:i/>
          <w:sz w:val="30"/>
          <w:szCs w:val="30"/>
        </w:rPr>
        <w:t>Sinh</w:t>
      </w:r>
      <w:proofErr w:type="spellEnd"/>
      <w:r w:rsidRPr="007A22A3">
        <w:rPr>
          <w:rFonts w:ascii="Times New Roman" w:hAnsi="Times New Roman"/>
          <w:i/>
          <w:sz w:val="30"/>
          <w:szCs w:val="30"/>
        </w:rPr>
        <w:t xml:space="preserve"> </w:t>
      </w:r>
      <w:proofErr w:type="spellStart"/>
      <w:r w:rsidRPr="007A22A3">
        <w:rPr>
          <w:rFonts w:ascii="Times New Roman" w:hAnsi="Times New Roman"/>
          <w:i/>
          <w:sz w:val="30"/>
          <w:szCs w:val="30"/>
        </w:rPr>
        <w:t>viên</w:t>
      </w:r>
      <w:proofErr w:type="spellEnd"/>
      <w:r w:rsidRPr="007A22A3">
        <w:rPr>
          <w:rFonts w:ascii="Times New Roman" w:hAnsi="Times New Roman"/>
          <w:i/>
          <w:sz w:val="30"/>
          <w:szCs w:val="30"/>
        </w:rPr>
        <w:t>,</w:t>
      </w:r>
      <w:bookmarkStart w:id="15" w:name="_Toc9016557"/>
      <w:bookmarkStart w:id="16" w:name="_Toc9522824"/>
      <w:bookmarkStart w:id="17" w:name="_Toc9522926"/>
    </w:p>
    <w:p w14:paraId="755C82FD" w14:textId="77777777" w:rsidR="00D51B79" w:rsidRPr="007A22A3" w:rsidRDefault="00D51B79" w:rsidP="005A67CC">
      <w:pPr>
        <w:tabs>
          <w:tab w:val="center" w:pos="6804"/>
        </w:tabs>
        <w:spacing w:line="360" w:lineRule="auto"/>
        <w:jc w:val="center"/>
        <w:rPr>
          <w:rFonts w:ascii="Times New Roman" w:hAnsi="Times New Roman"/>
          <w:i/>
          <w:sz w:val="30"/>
          <w:szCs w:val="30"/>
        </w:rPr>
      </w:pPr>
    </w:p>
    <w:p w14:paraId="059AF7C3" w14:textId="5C5278B9" w:rsidR="007A22A3" w:rsidRPr="007A22A3" w:rsidRDefault="005A67CC" w:rsidP="005A67CC">
      <w:pPr>
        <w:tabs>
          <w:tab w:val="center" w:pos="6804"/>
        </w:tabs>
        <w:spacing w:line="360" w:lineRule="auto"/>
        <w:jc w:val="both"/>
        <w:rPr>
          <w:rFonts w:ascii="Times New Roman" w:hAnsi="Times New Roman"/>
          <w:sz w:val="30"/>
          <w:szCs w:val="30"/>
        </w:rPr>
      </w:pPr>
      <w:bookmarkStart w:id="18" w:name="_Toc104211849"/>
      <w:bookmarkStart w:id="19" w:name="_Toc104211943"/>
      <w:bookmarkStart w:id="20" w:name="_Toc104211996"/>
      <w:bookmarkStart w:id="21" w:name="_Toc104212060"/>
      <w:bookmarkStart w:id="22" w:name="_Toc104212106"/>
      <w:bookmarkStart w:id="23" w:name="_Toc104212207"/>
      <w:bookmarkStart w:id="24" w:name="_Toc104212274"/>
      <w:bookmarkStart w:id="25" w:name="_Toc104212996"/>
      <w:bookmarkStart w:id="26" w:name="_Toc104213048"/>
      <w:bookmarkEnd w:id="15"/>
      <w:bookmarkEnd w:id="16"/>
      <w:bookmarkEnd w:id="17"/>
      <w:r w:rsidRPr="007A22A3">
        <w:rPr>
          <w:rFonts w:ascii="Times New Roman" w:hAnsi="Times New Roman"/>
          <w:sz w:val="30"/>
          <w:szCs w:val="30"/>
        </w:rPr>
        <w:tab/>
      </w:r>
      <w:r w:rsidRPr="007A22A3">
        <w:rPr>
          <w:rFonts w:ascii="Times New Roman" w:hAnsi="Times New Roman"/>
          <w:sz w:val="30"/>
          <w:szCs w:val="30"/>
        </w:rPr>
        <w:tab/>
      </w:r>
      <w:r w:rsidRPr="007A22A3">
        <w:rPr>
          <w:rFonts w:ascii="Times New Roman" w:hAnsi="Times New Roman"/>
          <w:sz w:val="30"/>
          <w:szCs w:val="30"/>
        </w:rPr>
        <w:tab/>
        <w:t>Tí</w:t>
      </w:r>
      <w:bookmarkEnd w:id="18"/>
      <w:bookmarkEnd w:id="19"/>
      <w:bookmarkEnd w:id="20"/>
      <w:bookmarkEnd w:id="21"/>
      <w:bookmarkEnd w:id="22"/>
      <w:bookmarkEnd w:id="23"/>
      <w:bookmarkEnd w:id="24"/>
      <w:bookmarkEnd w:id="25"/>
      <w:bookmarkEnd w:id="26"/>
      <w:r w:rsidR="007A22A3">
        <w:rPr>
          <w:rFonts w:ascii="Times New Roman" w:hAnsi="Times New Roman"/>
          <w:sz w:val="30"/>
          <w:szCs w:val="30"/>
        </w:rPr>
        <w:t>n</w:t>
      </w:r>
    </w:p>
    <w:p w14:paraId="01E8B4F0" w14:textId="77777777" w:rsidR="005A67CC" w:rsidRDefault="005A67CC" w:rsidP="00D721DA">
      <w:pPr>
        <w:spacing w:before="240" w:after="240" w:line="360" w:lineRule="auto"/>
        <w:jc w:val="right"/>
        <w:rPr>
          <w:rFonts w:ascii="Times New Roman" w:hAnsi="Times New Roman"/>
          <w:sz w:val="30"/>
          <w:szCs w:val="30"/>
        </w:rPr>
      </w:pPr>
    </w:p>
    <w:p w14:paraId="46E084AD" w14:textId="2E4EBFA2" w:rsidR="005A67CC" w:rsidRDefault="005A67CC" w:rsidP="00D721DA">
      <w:pPr>
        <w:spacing w:before="240" w:after="240" w:line="360" w:lineRule="auto"/>
        <w:jc w:val="right"/>
        <w:rPr>
          <w:rFonts w:ascii="Times New Roman" w:hAnsi="Times New Roman"/>
          <w:sz w:val="30"/>
          <w:szCs w:val="30"/>
        </w:rPr>
      </w:pPr>
    </w:p>
    <w:p w14:paraId="1E1A7B14" w14:textId="78F05DD8" w:rsidR="005A67CC" w:rsidRDefault="005A67CC" w:rsidP="00D721DA">
      <w:pPr>
        <w:spacing w:before="240" w:after="240" w:line="360" w:lineRule="auto"/>
        <w:jc w:val="right"/>
        <w:rPr>
          <w:rFonts w:ascii="Times New Roman" w:hAnsi="Times New Roman"/>
          <w:sz w:val="30"/>
          <w:szCs w:val="30"/>
        </w:rPr>
      </w:pPr>
    </w:p>
    <w:p w14:paraId="384D0E6C" w14:textId="7F2F0EE3" w:rsidR="005A67CC" w:rsidRDefault="005A67CC" w:rsidP="00D721DA">
      <w:pPr>
        <w:spacing w:before="240" w:after="240" w:line="360" w:lineRule="auto"/>
        <w:jc w:val="right"/>
        <w:rPr>
          <w:rFonts w:ascii="Times New Roman" w:hAnsi="Times New Roman"/>
          <w:sz w:val="30"/>
          <w:szCs w:val="30"/>
        </w:rPr>
      </w:pPr>
    </w:p>
    <w:p w14:paraId="3B6519B1" w14:textId="7F355704" w:rsidR="005A67CC" w:rsidRDefault="005A67CC" w:rsidP="00D721DA">
      <w:pPr>
        <w:spacing w:before="240" w:after="240" w:line="360" w:lineRule="auto"/>
        <w:jc w:val="right"/>
        <w:rPr>
          <w:rFonts w:ascii="Times New Roman" w:hAnsi="Times New Roman"/>
          <w:sz w:val="30"/>
          <w:szCs w:val="30"/>
        </w:rPr>
      </w:pPr>
    </w:p>
    <w:p w14:paraId="3C58400C" w14:textId="209DCF1F" w:rsidR="005A67CC" w:rsidRDefault="005A67CC" w:rsidP="00D721DA">
      <w:pPr>
        <w:spacing w:before="240" w:after="240" w:line="360" w:lineRule="auto"/>
        <w:jc w:val="right"/>
        <w:rPr>
          <w:rFonts w:ascii="Times New Roman" w:hAnsi="Times New Roman"/>
          <w:sz w:val="30"/>
          <w:szCs w:val="30"/>
        </w:rPr>
      </w:pPr>
    </w:p>
    <w:p w14:paraId="611FAC08" w14:textId="17178B98" w:rsidR="005A67CC" w:rsidRDefault="005A67CC" w:rsidP="00D721DA">
      <w:pPr>
        <w:spacing w:before="240" w:after="240" w:line="360" w:lineRule="auto"/>
        <w:jc w:val="right"/>
        <w:rPr>
          <w:rFonts w:ascii="Times New Roman" w:hAnsi="Times New Roman"/>
          <w:sz w:val="30"/>
          <w:szCs w:val="30"/>
        </w:rPr>
      </w:pPr>
    </w:p>
    <w:p w14:paraId="7D531424" w14:textId="77777777" w:rsidR="005A67CC" w:rsidRPr="00D721DA" w:rsidRDefault="005A67CC" w:rsidP="00D721DA">
      <w:pPr>
        <w:spacing w:before="240" w:after="240" w:line="360" w:lineRule="auto"/>
        <w:jc w:val="right"/>
        <w:rPr>
          <w:rFonts w:ascii="Times New Roman" w:hAnsi="Times New Roman"/>
          <w:sz w:val="30"/>
          <w:szCs w:val="30"/>
        </w:rPr>
      </w:pPr>
    </w:p>
    <w:p w14:paraId="642F271A" w14:textId="5339071C" w:rsidR="003F03A7" w:rsidRDefault="002B513B" w:rsidP="005A67CC">
      <w:pPr>
        <w:pStyle w:val="TOC1"/>
      </w:pPr>
      <w:r w:rsidRPr="00D721DA">
        <w:lastRenderedPageBreak/>
        <w:t xml:space="preserve">NHẬN XÉT CỦA </w:t>
      </w:r>
      <w:bookmarkEnd w:id="8"/>
      <w:r w:rsidR="003F03A7" w:rsidRPr="00D721DA">
        <w:t>GIẢNG VIÊN</w:t>
      </w:r>
    </w:p>
    <w:p w14:paraId="4DD2A399" w14:textId="77777777" w:rsidR="005A67CC" w:rsidRPr="005A67CC" w:rsidRDefault="005A67CC" w:rsidP="005A67CC"/>
    <w:p w14:paraId="3F417869" w14:textId="3F616EC9" w:rsidR="00DE5FCC" w:rsidRDefault="001336CF" w:rsidP="005A67CC">
      <w:pPr>
        <w:pStyle w:val="TOC1"/>
        <w:rPr>
          <w:lang w:val="vi-VN"/>
        </w:rPr>
      </w:pPr>
      <w:r w:rsidRPr="00D721DA">
        <w:rPr>
          <w:lang w:val="vi-VN"/>
        </w:rPr>
        <w:tab/>
      </w:r>
      <w:r w:rsidRPr="00D721DA">
        <w:rPr>
          <w:lang w:val="vi-VN"/>
        </w:rPr>
        <w:tab/>
      </w:r>
      <w:r w:rsidRPr="00D721DA">
        <w:rPr>
          <w:lang w:val="vi-VN"/>
        </w:rPr>
        <w:tab/>
      </w:r>
      <w:r w:rsidRPr="00D721DA">
        <w:rPr>
          <w:lang w:val="vi-VN"/>
        </w:rPr>
        <w:tab/>
      </w:r>
      <w:r w:rsidRPr="00D721DA">
        <w:rPr>
          <w:lang w:val="vi-VN"/>
        </w:rPr>
        <w:tab/>
      </w:r>
      <w:r w:rsidRPr="00D721DA">
        <w:rPr>
          <w:lang w:val="vi-VN"/>
        </w:rPr>
        <w:tab/>
      </w:r>
      <w:r w:rsidRPr="00D721DA">
        <w:rPr>
          <w:lang w:val="vi-VN"/>
        </w:rPr>
        <w:tab/>
      </w:r>
      <w:r w:rsidRPr="00D721DA">
        <w:rPr>
          <w:lang w:val="vi-VN"/>
        </w:rPr>
        <w:tab/>
      </w:r>
      <w:r w:rsidRPr="00D721DA">
        <w:rPr>
          <w:lang w:val="vi-VN"/>
        </w:rPr>
        <w:tab/>
      </w:r>
      <w:r w:rsidRPr="00D721DA">
        <w:rPr>
          <w:lang w:val="vi-VN"/>
        </w:rPr>
        <w:tab/>
      </w:r>
    </w:p>
    <w:p w14:paraId="17E3EC17" w14:textId="1DE4E462" w:rsidR="00572FA0" w:rsidRDefault="00572FA0" w:rsidP="00572FA0">
      <w:pPr>
        <w:rPr>
          <w:rFonts w:asciiTheme="minorHAnsi" w:hAnsiTheme="minorHAnsi"/>
          <w:lang w:val="vi-VN"/>
        </w:rPr>
      </w:pPr>
    </w:p>
    <w:p w14:paraId="711A35A7" w14:textId="15892E66" w:rsidR="00572FA0" w:rsidRDefault="00572FA0" w:rsidP="00572FA0">
      <w:pPr>
        <w:rPr>
          <w:rFonts w:asciiTheme="minorHAnsi" w:hAnsiTheme="minorHAnsi"/>
          <w:lang w:val="vi-VN"/>
        </w:rPr>
      </w:pPr>
    </w:p>
    <w:p w14:paraId="4AC5B3BB" w14:textId="77777777" w:rsidR="00572FA0" w:rsidRPr="00572FA0" w:rsidRDefault="00572FA0" w:rsidP="00572FA0">
      <w:pPr>
        <w:rPr>
          <w:rFonts w:asciiTheme="minorHAnsi" w:hAnsiTheme="minorHAnsi"/>
          <w:lang w:val="vi-VN"/>
        </w:rPr>
      </w:pPr>
    </w:p>
    <w:p w14:paraId="0BE0B33F" w14:textId="77777777" w:rsidR="00106B17" w:rsidRPr="00106B17" w:rsidRDefault="00106B17" w:rsidP="00106B17">
      <w:pPr>
        <w:rPr>
          <w:rFonts w:asciiTheme="minorHAnsi" w:hAnsiTheme="minorHAnsi"/>
          <w:lang w:val="vi-VN"/>
        </w:rPr>
      </w:pPr>
    </w:p>
    <w:p w14:paraId="7D6DDEEC" w14:textId="7B0E06DB" w:rsidR="00106B17" w:rsidRDefault="00106B17" w:rsidP="00106B17">
      <w:pPr>
        <w:rPr>
          <w:rFonts w:asciiTheme="minorHAnsi" w:hAnsiTheme="minorHAnsi"/>
          <w:lang w:val="vi-VN"/>
        </w:rPr>
      </w:pPr>
    </w:p>
    <w:p w14:paraId="6429FAF7" w14:textId="77777777" w:rsidR="00106B17" w:rsidRPr="00106B17" w:rsidRDefault="00106B17" w:rsidP="00106B17">
      <w:pPr>
        <w:rPr>
          <w:rFonts w:asciiTheme="minorHAnsi" w:hAnsiTheme="minorHAnsi"/>
          <w:lang w:val="vi-VN"/>
        </w:rPr>
      </w:pPr>
    </w:p>
    <w:p w14:paraId="6163EE3F" w14:textId="77777777" w:rsidR="000C3138" w:rsidRPr="000C3138" w:rsidRDefault="000C3138" w:rsidP="000C3138">
      <w:pPr>
        <w:rPr>
          <w:rFonts w:asciiTheme="minorHAnsi" w:hAnsiTheme="minorHAnsi"/>
          <w:lang w:val="vi-VN"/>
        </w:rPr>
      </w:pPr>
    </w:p>
    <w:p w14:paraId="4943F829" w14:textId="275EEE6B" w:rsidR="003F03A7" w:rsidRPr="007A22A3" w:rsidRDefault="003F03A7" w:rsidP="007A22A3">
      <w:pPr>
        <w:ind w:left="5760" w:hanging="90"/>
        <w:jc w:val="center"/>
        <w:rPr>
          <w:rFonts w:ascii="Times New Roman" w:hAnsi="Times New Roman"/>
          <w:sz w:val="30"/>
          <w:szCs w:val="30"/>
          <w:lang w:val="vi-VN"/>
        </w:rPr>
      </w:pPr>
      <w:r w:rsidRPr="007A22A3">
        <w:rPr>
          <w:rFonts w:ascii="Times New Roman" w:hAnsi="Times New Roman"/>
          <w:sz w:val="30"/>
          <w:szCs w:val="30"/>
          <w:lang w:val="vi-VN"/>
        </w:rPr>
        <w:t>Giảng viên hướng dẫn</w:t>
      </w:r>
    </w:p>
    <w:p w14:paraId="7C91CFCB" w14:textId="71DE0613" w:rsidR="003F03A7" w:rsidRPr="007A22A3" w:rsidRDefault="003F03A7" w:rsidP="007A22A3">
      <w:pPr>
        <w:ind w:left="2880"/>
        <w:jc w:val="center"/>
        <w:rPr>
          <w:rFonts w:ascii="Times New Roman" w:hAnsi="Times New Roman"/>
          <w:sz w:val="30"/>
          <w:szCs w:val="30"/>
          <w:lang w:val="vi-VN"/>
        </w:rPr>
      </w:pPr>
    </w:p>
    <w:p w14:paraId="6D9C0C59" w14:textId="77777777" w:rsidR="007935C6" w:rsidRPr="007A22A3" w:rsidRDefault="007935C6" w:rsidP="007A22A3">
      <w:pPr>
        <w:ind w:left="2880"/>
        <w:jc w:val="center"/>
        <w:rPr>
          <w:rFonts w:ascii="Times New Roman" w:hAnsi="Times New Roman"/>
          <w:sz w:val="30"/>
          <w:szCs w:val="30"/>
          <w:lang w:val="vi-VN"/>
        </w:rPr>
      </w:pPr>
    </w:p>
    <w:p w14:paraId="38848D80" w14:textId="25A990D1" w:rsidR="003F03A7" w:rsidRPr="007A22A3" w:rsidRDefault="007A22A3" w:rsidP="007A22A3">
      <w:pPr>
        <w:ind w:left="2880"/>
        <w:jc w:val="center"/>
        <w:rPr>
          <w:rFonts w:ascii="Times New Roman" w:hAnsi="Times New Roman"/>
          <w:sz w:val="30"/>
          <w:szCs w:val="30"/>
          <w:lang w:val="vi-VN"/>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r>
      <w:proofErr w:type="spellStart"/>
      <w:r w:rsidR="007935C6" w:rsidRPr="007A22A3">
        <w:rPr>
          <w:rFonts w:ascii="Times New Roman" w:hAnsi="Times New Roman"/>
          <w:sz w:val="30"/>
          <w:szCs w:val="30"/>
        </w:rPr>
        <w:t>Th.S</w:t>
      </w:r>
      <w:proofErr w:type="spellEnd"/>
      <w:r w:rsidR="007935C6" w:rsidRPr="007A22A3">
        <w:rPr>
          <w:rFonts w:ascii="Times New Roman" w:hAnsi="Times New Roman"/>
          <w:sz w:val="30"/>
          <w:szCs w:val="30"/>
        </w:rPr>
        <w:t xml:space="preserve"> </w:t>
      </w:r>
      <w:r w:rsidR="003F03A7" w:rsidRPr="007A22A3">
        <w:rPr>
          <w:rFonts w:ascii="Times New Roman" w:hAnsi="Times New Roman"/>
          <w:sz w:val="30"/>
          <w:szCs w:val="30"/>
          <w:lang w:val="vi-VN"/>
        </w:rPr>
        <w:t>Trịnh Thị Ngọc Linh</w:t>
      </w:r>
    </w:p>
    <w:p w14:paraId="630CD998" w14:textId="77777777" w:rsidR="003F03A7" w:rsidRPr="00D721DA" w:rsidRDefault="003F03A7" w:rsidP="001336CF">
      <w:pPr>
        <w:jc w:val="center"/>
        <w:rPr>
          <w:rFonts w:ascii="Times New Roman" w:hAnsi="Times New Roman"/>
          <w:lang w:val="vi-VN"/>
        </w:rPr>
      </w:pPr>
    </w:p>
    <w:p w14:paraId="0C0A94BD" w14:textId="702BCE82" w:rsidR="003F03A7" w:rsidRPr="00D721DA" w:rsidRDefault="003F03A7" w:rsidP="001336CF">
      <w:pPr>
        <w:jc w:val="both"/>
        <w:rPr>
          <w:rFonts w:ascii="Times New Roman" w:hAnsi="Times New Roman"/>
          <w:lang w:val="vi-VN"/>
        </w:rPr>
      </w:pPr>
    </w:p>
    <w:bookmarkEnd w:id="9"/>
    <w:bookmarkEnd w:id="10"/>
    <w:bookmarkEnd w:id="11"/>
    <w:bookmarkEnd w:id="12"/>
    <w:bookmarkEnd w:id="13"/>
    <w:bookmarkEnd w:id="14"/>
    <w:p w14:paraId="3C123F90" w14:textId="77777777" w:rsidR="00EB0D21" w:rsidRPr="00D721DA" w:rsidRDefault="00EB0D21" w:rsidP="001336CF">
      <w:pPr>
        <w:jc w:val="both"/>
        <w:rPr>
          <w:rFonts w:ascii="Times New Roman" w:hAnsi="Times New Roman"/>
          <w:sz w:val="26"/>
          <w:szCs w:val="26"/>
        </w:rPr>
      </w:pPr>
    </w:p>
    <w:p w14:paraId="2F0E32A3" w14:textId="398DB5DD" w:rsidR="007A22A3" w:rsidRDefault="007A22A3" w:rsidP="001336CF">
      <w:pPr>
        <w:ind w:firstLine="720"/>
        <w:jc w:val="both"/>
        <w:rPr>
          <w:rFonts w:ascii="Times New Roman" w:hAnsi="Times New Roman"/>
          <w:b/>
          <w:noProof/>
          <w:sz w:val="36"/>
          <w:szCs w:val="26"/>
        </w:rPr>
      </w:pPr>
      <w:bookmarkStart w:id="27" w:name="_Toc9522927"/>
      <w:bookmarkStart w:id="28" w:name="_Toc9522825"/>
      <w:bookmarkStart w:id="29" w:name="_Toc9016558"/>
      <w:bookmarkStart w:id="30" w:name="_Toc8805990"/>
      <w:bookmarkStart w:id="31" w:name="_Toc7979838"/>
      <w:bookmarkStart w:id="32" w:name="_Toc7979775"/>
      <w:bookmarkStart w:id="33" w:name="_Toc6688591"/>
      <w:bookmarkStart w:id="34" w:name="_Toc6684123"/>
      <w:bookmarkStart w:id="35" w:name="_Toc6684062"/>
      <w:bookmarkStart w:id="36" w:name="_Toc9622089"/>
    </w:p>
    <w:p w14:paraId="0C86BADA" w14:textId="27BAEF53" w:rsidR="00106B17" w:rsidRDefault="00106B17" w:rsidP="001336CF">
      <w:pPr>
        <w:ind w:firstLine="720"/>
        <w:jc w:val="both"/>
        <w:rPr>
          <w:rFonts w:ascii="Times New Roman" w:hAnsi="Times New Roman"/>
          <w:b/>
          <w:noProof/>
          <w:sz w:val="36"/>
          <w:szCs w:val="26"/>
        </w:rPr>
      </w:pPr>
    </w:p>
    <w:p w14:paraId="497C0A7C" w14:textId="1D8CDB03" w:rsidR="00106B17" w:rsidRDefault="00106B17" w:rsidP="001336CF">
      <w:pPr>
        <w:ind w:firstLine="720"/>
        <w:jc w:val="both"/>
        <w:rPr>
          <w:rFonts w:ascii="Times New Roman" w:hAnsi="Times New Roman"/>
          <w:b/>
          <w:noProof/>
          <w:sz w:val="36"/>
          <w:szCs w:val="26"/>
        </w:rPr>
      </w:pPr>
    </w:p>
    <w:p w14:paraId="3FBABFE8" w14:textId="7A60FB7F" w:rsidR="00572FA0" w:rsidRDefault="00572FA0" w:rsidP="001336CF">
      <w:pPr>
        <w:ind w:firstLine="720"/>
        <w:jc w:val="both"/>
        <w:rPr>
          <w:rFonts w:ascii="Times New Roman" w:hAnsi="Times New Roman"/>
          <w:b/>
          <w:noProof/>
          <w:sz w:val="36"/>
          <w:szCs w:val="26"/>
        </w:rPr>
      </w:pPr>
    </w:p>
    <w:p w14:paraId="759D3DA1" w14:textId="77777777" w:rsidR="00572FA0" w:rsidRDefault="00572FA0" w:rsidP="001336CF">
      <w:pPr>
        <w:ind w:firstLine="720"/>
        <w:jc w:val="both"/>
        <w:rPr>
          <w:rFonts w:ascii="Times New Roman" w:hAnsi="Times New Roman"/>
          <w:b/>
          <w:noProof/>
          <w:sz w:val="36"/>
          <w:szCs w:val="26"/>
        </w:rPr>
      </w:pPr>
    </w:p>
    <w:p w14:paraId="3CB6FF2A" w14:textId="287AC295" w:rsidR="00106B17" w:rsidRDefault="00106B17" w:rsidP="001336CF">
      <w:pPr>
        <w:ind w:firstLine="720"/>
        <w:jc w:val="both"/>
        <w:rPr>
          <w:rFonts w:ascii="Times New Roman" w:hAnsi="Times New Roman"/>
          <w:b/>
          <w:noProof/>
          <w:sz w:val="36"/>
          <w:szCs w:val="26"/>
        </w:rPr>
      </w:pPr>
    </w:p>
    <w:p w14:paraId="08878FEB" w14:textId="3CA2B0A2" w:rsidR="00106B17" w:rsidRDefault="00106B17" w:rsidP="001336CF">
      <w:pPr>
        <w:ind w:firstLine="720"/>
        <w:jc w:val="both"/>
        <w:rPr>
          <w:rFonts w:ascii="Times New Roman" w:hAnsi="Times New Roman"/>
          <w:b/>
          <w:noProof/>
          <w:sz w:val="36"/>
          <w:szCs w:val="26"/>
        </w:rPr>
      </w:pPr>
    </w:p>
    <w:p w14:paraId="485EFDE2" w14:textId="6ADF2894" w:rsidR="00106B17" w:rsidRDefault="00106B17" w:rsidP="001336CF">
      <w:pPr>
        <w:ind w:firstLine="720"/>
        <w:jc w:val="both"/>
        <w:rPr>
          <w:rFonts w:ascii="Times New Roman" w:hAnsi="Times New Roman"/>
          <w:b/>
          <w:noProof/>
          <w:sz w:val="36"/>
          <w:szCs w:val="26"/>
        </w:rPr>
      </w:pPr>
    </w:p>
    <w:p w14:paraId="0E2498F9" w14:textId="77777777" w:rsidR="001D138D" w:rsidRPr="00D721DA" w:rsidRDefault="001D138D" w:rsidP="001336CF">
      <w:pPr>
        <w:ind w:firstLine="720"/>
        <w:jc w:val="both"/>
        <w:rPr>
          <w:rFonts w:ascii="Times New Roman" w:hAnsi="Times New Roman"/>
          <w:b/>
          <w:noProof/>
          <w:sz w:val="36"/>
          <w:szCs w:val="26"/>
        </w:rPr>
      </w:pPr>
    </w:p>
    <w:bookmarkEnd w:id="36" w:displacedByCustomXml="next"/>
    <w:bookmarkEnd w:id="35" w:displacedByCustomXml="next"/>
    <w:bookmarkEnd w:id="34" w:displacedByCustomXml="next"/>
    <w:bookmarkEnd w:id="33" w:displacedByCustomXml="next"/>
    <w:bookmarkEnd w:id="32" w:displacedByCustomXml="next"/>
    <w:bookmarkEnd w:id="31" w:displacedByCustomXml="next"/>
    <w:bookmarkEnd w:id="30" w:displacedByCustomXml="next"/>
    <w:bookmarkEnd w:id="29" w:displacedByCustomXml="next"/>
    <w:bookmarkEnd w:id="28" w:displacedByCustomXml="next"/>
    <w:bookmarkEnd w:id="27" w:displacedByCustomXml="next"/>
    <w:bookmarkStart w:id="37" w:name="_Toc6684063" w:displacedByCustomXml="next"/>
    <w:bookmarkStart w:id="38" w:name="_Toc6684124" w:displacedByCustomXml="next"/>
    <w:bookmarkStart w:id="39" w:name="_Toc6688592" w:displacedByCustomXml="next"/>
    <w:bookmarkStart w:id="40" w:name="_Toc7253358" w:displacedByCustomXml="next"/>
    <w:bookmarkStart w:id="41" w:name="_Toc7978865" w:displacedByCustomXml="next"/>
    <w:bookmarkStart w:id="42" w:name="_Toc8805991" w:displacedByCustomXml="next"/>
    <w:bookmarkStart w:id="43" w:name="_Toc9016559" w:displacedByCustomXml="next"/>
    <w:sdt>
      <w:sdtPr>
        <w:rPr>
          <w:rFonts w:ascii="VNtimes new roman" w:hAnsi="VNtimes new roman"/>
          <w:b w:val="0"/>
          <w:sz w:val="28"/>
          <w:szCs w:val="24"/>
        </w:rPr>
        <w:id w:val="348448133"/>
        <w:docPartObj>
          <w:docPartGallery w:val="Table of Contents"/>
          <w:docPartUnique/>
        </w:docPartObj>
      </w:sdtPr>
      <w:sdtEndPr>
        <w:rPr>
          <w:sz w:val="30"/>
          <w:szCs w:val="30"/>
        </w:rPr>
      </w:sdtEndPr>
      <w:sdtContent>
        <w:p w14:paraId="76007497" w14:textId="77777777" w:rsidR="001D138D" w:rsidRPr="001D138D" w:rsidRDefault="000C3138" w:rsidP="00770795">
          <w:pPr>
            <w:pStyle w:val="TOC1"/>
            <w:tabs>
              <w:tab w:val="clear" w:pos="9072"/>
              <w:tab w:val="center" w:pos="4536"/>
              <w:tab w:val="left" w:pos="6558"/>
            </w:tabs>
            <w:spacing w:line="360" w:lineRule="auto"/>
            <w:ind w:right="-108"/>
            <w:jc w:val="left"/>
            <w:rPr>
              <w:noProof/>
              <w:sz w:val="30"/>
              <w:szCs w:val="30"/>
            </w:rPr>
          </w:pPr>
          <w:r w:rsidRPr="001D138D">
            <w:rPr>
              <w:sz w:val="30"/>
              <w:szCs w:val="30"/>
            </w:rPr>
            <w:tab/>
          </w:r>
          <w:r w:rsidR="00310D02" w:rsidRPr="001D138D">
            <w:t>MỤC LỤC</w:t>
          </w:r>
          <w:r w:rsidR="00310D02" w:rsidRPr="001D138D">
            <w:rPr>
              <w:sz w:val="30"/>
              <w:szCs w:val="30"/>
            </w:rPr>
            <w:fldChar w:fldCharType="begin"/>
          </w:r>
          <w:r w:rsidR="00310D02" w:rsidRPr="001D138D">
            <w:rPr>
              <w:sz w:val="30"/>
              <w:szCs w:val="30"/>
            </w:rPr>
            <w:instrText xml:space="preserve"> TOC \o "1-3" \h \z \u </w:instrText>
          </w:r>
          <w:r w:rsidR="00310D02" w:rsidRPr="001D138D">
            <w:rPr>
              <w:sz w:val="30"/>
              <w:szCs w:val="30"/>
            </w:rPr>
            <w:fldChar w:fldCharType="separate"/>
          </w:r>
        </w:p>
        <w:p w14:paraId="0A85AFEE" w14:textId="77734780" w:rsidR="001D138D" w:rsidRPr="001D138D" w:rsidRDefault="00AC3E37">
          <w:pPr>
            <w:pStyle w:val="TOC1"/>
            <w:rPr>
              <w:rFonts w:eastAsiaTheme="minorEastAsia"/>
              <w:noProof/>
              <w:sz w:val="30"/>
              <w:szCs w:val="30"/>
            </w:rPr>
          </w:pPr>
          <w:hyperlink w:anchor="_Toc105574612" w:history="1">
            <w:r w:rsidR="001D138D" w:rsidRPr="001D138D">
              <w:rPr>
                <w:rStyle w:val="Hyperlink"/>
                <w:noProof/>
                <w:sz w:val="30"/>
                <w:szCs w:val="30"/>
              </w:rPr>
              <w:t>DANH MỤC CÁC TỪ VIẾT TẮT</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_Toc105574612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7</w:t>
            </w:r>
            <w:r w:rsidR="001D138D" w:rsidRPr="001D138D">
              <w:rPr>
                <w:noProof/>
                <w:webHidden/>
                <w:sz w:val="30"/>
                <w:szCs w:val="30"/>
              </w:rPr>
              <w:fldChar w:fldCharType="end"/>
            </w:r>
          </w:hyperlink>
        </w:p>
        <w:p w14:paraId="45BB06AA" w14:textId="19D4D1AD" w:rsidR="001D138D" w:rsidRPr="001D138D" w:rsidRDefault="00AC3E37">
          <w:pPr>
            <w:pStyle w:val="TOC1"/>
            <w:rPr>
              <w:rFonts w:eastAsiaTheme="minorEastAsia"/>
              <w:noProof/>
              <w:sz w:val="30"/>
              <w:szCs w:val="30"/>
            </w:rPr>
          </w:pPr>
          <w:hyperlink w:anchor="_Toc105574613" w:history="1">
            <w:r w:rsidR="001D138D" w:rsidRPr="001D138D">
              <w:rPr>
                <w:rStyle w:val="Hyperlink"/>
                <w:noProof/>
                <w:sz w:val="30"/>
                <w:szCs w:val="30"/>
              </w:rPr>
              <w:t>DANH MỤC HÌNH VẼ</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_Toc105574613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8</w:t>
            </w:r>
            <w:r w:rsidR="001D138D" w:rsidRPr="001D138D">
              <w:rPr>
                <w:noProof/>
                <w:webHidden/>
                <w:sz w:val="30"/>
                <w:szCs w:val="30"/>
              </w:rPr>
              <w:fldChar w:fldCharType="end"/>
            </w:r>
          </w:hyperlink>
        </w:p>
        <w:p w14:paraId="32FB935B" w14:textId="7F724EC5" w:rsidR="001D138D" w:rsidRPr="001D138D" w:rsidRDefault="00AC3E37">
          <w:pPr>
            <w:pStyle w:val="TOC1"/>
            <w:rPr>
              <w:rFonts w:eastAsiaTheme="minorEastAsia"/>
              <w:noProof/>
              <w:sz w:val="30"/>
              <w:szCs w:val="30"/>
            </w:rPr>
          </w:pPr>
          <w:hyperlink w:anchor="_Toc105574614" w:history="1">
            <w:r w:rsidR="001D138D" w:rsidRPr="001D138D">
              <w:rPr>
                <w:rStyle w:val="Hyperlink"/>
                <w:noProof/>
                <w:sz w:val="30"/>
                <w:szCs w:val="30"/>
              </w:rPr>
              <w:t>MỞ ĐẦU</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_Toc105574614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9</w:t>
            </w:r>
            <w:r w:rsidR="001D138D" w:rsidRPr="001D138D">
              <w:rPr>
                <w:noProof/>
                <w:webHidden/>
                <w:sz w:val="30"/>
                <w:szCs w:val="30"/>
              </w:rPr>
              <w:fldChar w:fldCharType="end"/>
            </w:r>
          </w:hyperlink>
        </w:p>
        <w:p w14:paraId="7850DD9A" w14:textId="31CEBB67" w:rsidR="001D138D" w:rsidRPr="001D138D" w:rsidRDefault="00AC3E37">
          <w:pPr>
            <w:pStyle w:val="TOC2"/>
            <w:rPr>
              <w:rFonts w:eastAsiaTheme="minorEastAsia"/>
              <w:b/>
              <w:sz w:val="30"/>
              <w:szCs w:val="30"/>
            </w:rPr>
          </w:pPr>
          <w:hyperlink w:anchor="_Toc105574615" w:history="1">
            <w:r w:rsidR="001D138D" w:rsidRPr="001D138D">
              <w:rPr>
                <w:rStyle w:val="Hyperlink"/>
                <w:b/>
                <w:sz w:val="30"/>
                <w:szCs w:val="30"/>
              </w:rPr>
              <w:t>1. Giới thiệu</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_Toc105574615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9</w:t>
            </w:r>
            <w:r w:rsidR="001D138D" w:rsidRPr="001D138D">
              <w:rPr>
                <w:b/>
                <w:webHidden/>
                <w:sz w:val="30"/>
                <w:szCs w:val="30"/>
              </w:rPr>
              <w:fldChar w:fldCharType="end"/>
            </w:r>
          </w:hyperlink>
        </w:p>
        <w:p w14:paraId="51524B17" w14:textId="40DB6BA0" w:rsidR="001D138D" w:rsidRPr="001D138D" w:rsidRDefault="00AC3E37">
          <w:pPr>
            <w:pStyle w:val="TOC2"/>
            <w:rPr>
              <w:rFonts w:eastAsiaTheme="minorEastAsia"/>
              <w:b/>
              <w:sz w:val="30"/>
              <w:szCs w:val="30"/>
            </w:rPr>
          </w:pPr>
          <w:hyperlink w:anchor="_Toc105574616" w:history="1">
            <w:r w:rsidR="001D138D" w:rsidRPr="001D138D">
              <w:rPr>
                <w:rStyle w:val="Hyperlink"/>
                <w:b/>
                <w:sz w:val="30"/>
                <w:szCs w:val="30"/>
              </w:rPr>
              <w:t>2. Mục tiêu của đề tài</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_Toc105574616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9</w:t>
            </w:r>
            <w:r w:rsidR="001D138D" w:rsidRPr="001D138D">
              <w:rPr>
                <w:b/>
                <w:webHidden/>
                <w:sz w:val="30"/>
                <w:szCs w:val="30"/>
              </w:rPr>
              <w:fldChar w:fldCharType="end"/>
            </w:r>
          </w:hyperlink>
        </w:p>
        <w:p w14:paraId="5D178BCB" w14:textId="21F62595" w:rsidR="001D138D" w:rsidRPr="001D138D" w:rsidRDefault="00AC3E37">
          <w:pPr>
            <w:pStyle w:val="TOC2"/>
            <w:rPr>
              <w:rFonts w:eastAsiaTheme="minorEastAsia"/>
              <w:b/>
              <w:sz w:val="30"/>
              <w:szCs w:val="30"/>
            </w:rPr>
          </w:pPr>
          <w:hyperlink w:anchor="_Toc105574617" w:history="1">
            <w:r w:rsidR="001D138D" w:rsidRPr="001D138D">
              <w:rPr>
                <w:rStyle w:val="Hyperlink"/>
                <w:b/>
                <w:sz w:val="30"/>
                <w:szCs w:val="30"/>
              </w:rPr>
              <w:t>3. Bố cục báo cáo</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_Toc105574617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9</w:t>
            </w:r>
            <w:r w:rsidR="001D138D" w:rsidRPr="001D138D">
              <w:rPr>
                <w:b/>
                <w:webHidden/>
                <w:sz w:val="30"/>
                <w:szCs w:val="30"/>
              </w:rPr>
              <w:fldChar w:fldCharType="end"/>
            </w:r>
          </w:hyperlink>
        </w:p>
        <w:p w14:paraId="6B5ACDCD" w14:textId="6E48FA5A" w:rsidR="001D138D" w:rsidRPr="001D138D" w:rsidRDefault="00AC3E37">
          <w:pPr>
            <w:pStyle w:val="TOC1"/>
            <w:rPr>
              <w:rFonts w:eastAsiaTheme="minorEastAsia"/>
              <w:noProof/>
              <w:sz w:val="30"/>
              <w:szCs w:val="30"/>
            </w:rPr>
          </w:pPr>
          <w:hyperlink w:anchor="_Toc105574618" w:history="1">
            <w:r w:rsidR="001D138D" w:rsidRPr="001D138D">
              <w:rPr>
                <w:rStyle w:val="Hyperlink"/>
                <w:noProof/>
                <w:sz w:val="30"/>
                <w:szCs w:val="30"/>
              </w:rPr>
              <w:t>Chương 1. TỔNG QUAN</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_Toc105574618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10</w:t>
            </w:r>
            <w:r w:rsidR="001D138D" w:rsidRPr="001D138D">
              <w:rPr>
                <w:noProof/>
                <w:webHidden/>
                <w:sz w:val="30"/>
                <w:szCs w:val="30"/>
              </w:rPr>
              <w:fldChar w:fldCharType="end"/>
            </w:r>
          </w:hyperlink>
        </w:p>
        <w:p w14:paraId="15961043" w14:textId="65C26562" w:rsidR="001D138D" w:rsidRPr="001D138D" w:rsidRDefault="00AC3E37">
          <w:pPr>
            <w:pStyle w:val="TOC2"/>
            <w:rPr>
              <w:rFonts w:eastAsiaTheme="minorEastAsia"/>
              <w:b/>
              <w:sz w:val="30"/>
              <w:szCs w:val="30"/>
            </w:rPr>
          </w:pPr>
          <w:hyperlink w:anchor="_Toc105574619" w:history="1">
            <w:r w:rsidR="001D138D" w:rsidRPr="001D138D">
              <w:rPr>
                <w:rStyle w:val="Hyperlink"/>
                <w:b/>
                <w:sz w:val="30"/>
                <w:szCs w:val="30"/>
              </w:rPr>
              <w:t>1. Ngôn ngữ sử dụng</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_Toc105574619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10</w:t>
            </w:r>
            <w:r w:rsidR="001D138D" w:rsidRPr="001D138D">
              <w:rPr>
                <w:b/>
                <w:webHidden/>
                <w:sz w:val="30"/>
                <w:szCs w:val="30"/>
              </w:rPr>
              <w:fldChar w:fldCharType="end"/>
            </w:r>
          </w:hyperlink>
        </w:p>
        <w:p w14:paraId="38FA8546" w14:textId="3107D1AA" w:rsidR="001D138D" w:rsidRPr="001D138D" w:rsidRDefault="00AC3E37">
          <w:pPr>
            <w:pStyle w:val="TOC3"/>
            <w:rPr>
              <w:rFonts w:ascii="Times New Roman" w:eastAsiaTheme="minorEastAsia" w:hAnsi="Times New Roman"/>
              <w:b/>
              <w:noProof/>
              <w:sz w:val="30"/>
              <w:szCs w:val="30"/>
            </w:rPr>
          </w:pPr>
          <w:hyperlink w:anchor="_Toc105574620" w:history="1">
            <w:r w:rsidR="001D138D" w:rsidRPr="001D138D">
              <w:rPr>
                <w:rStyle w:val="Hyperlink"/>
                <w:rFonts w:ascii="Times New Roman" w:hAnsi="Times New Roman"/>
                <w:b/>
                <w:noProof/>
                <w:sz w:val="30"/>
                <w:szCs w:val="30"/>
              </w:rPr>
              <w:t>1.1.</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HTML</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_Toc105574620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10</w:t>
            </w:r>
            <w:r w:rsidR="001D138D" w:rsidRPr="001D138D">
              <w:rPr>
                <w:rFonts w:ascii="Times New Roman" w:hAnsi="Times New Roman"/>
                <w:b/>
                <w:noProof/>
                <w:webHidden/>
                <w:sz w:val="30"/>
                <w:szCs w:val="30"/>
              </w:rPr>
              <w:fldChar w:fldCharType="end"/>
            </w:r>
          </w:hyperlink>
        </w:p>
        <w:p w14:paraId="7DD7AB56" w14:textId="1029BE97" w:rsidR="001D138D" w:rsidRPr="001D138D" w:rsidRDefault="00AC3E37">
          <w:pPr>
            <w:pStyle w:val="TOC3"/>
            <w:rPr>
              <w:rFonts w:ascii="Times New Roman" w:eastAsiaTheme="minorEastAsia" w:hAnsi="Times New Roman"/>
              <w:b/>
              <w:noProof/>
              <w:sz w:val="30"/>
              <w:szCs w:val="30"/>
            </w:rPr>
          </w:pPr>
          <w:hyperlink w:anchor="_Toc105574621" w:history="1">
            <w:r w:rsidR="001D138D" w:rsidRPr="001D138D">
              <w:rPr>
                <w:rStyle w:val="Hyperlink"/>
                <w:rFonts w:ascii="Times New Roman" w:hAnsi="Times New Roman"/>
                <w:b/>
                <w:noProof/>
                <w:sz w:val="30"/>
                <w:szCs w:val="30"/>
                <w:lang w:val="vi-VN"/>
              </w:rPr>
              <w:t>1.2.</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CSS</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_Toc105574621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10</w:t>
            </w:r>
            <w:r w:rsidR="001D138D" w:rsidRPr="001D138D">
              <w:rPr>
                <w:rFonts w:ascii="Times New Roman" w:hAnsi="Times New Roman"/>
                <w:b/>
                <w:noProof/>
                <w:webHidden/>
                <w:sz w:val="30"/>
                <w:szCs w:val="30"/>
              </w:rPr>
              <w:fldChar w:fldCharType="end"/>
            </w:r>
          </w:hyperlink>
        </w:p>
        <w:p w14:paraId="55D50B6F" w14:textId="079B1C3D" w:rsidR="001D138D" w:rsidRPr="001D138D" w:rsidRDefault="00AC3E37">
          <w:pPr>
            <w:pStyle w:val="TOC3"/>
            <w:rPr>
              <w:rFonts w:ascii="Times New Roman" w:eastAsiaTheme="minorEastAsia" w:hAnsi="Times New Roman"/>
              <w:b/>
              <w:noProof/>
              <w:sz w:val="30"/>
              <w:szCs w:val="30"/>
            </w:rPr>
          </w:pPr>
          <w:hyperlink w:anchor="_Toc105574622" w:history="1">
            <w:r w:rsidR="001D138D" w:rsidRPr="001D138D">
              <w:rPr>
                <w:rStyle w:val="Hyperlink"/>
                <w:rFonts w:ascii="Times New Roman" w:hAnsi="Times New Roman"/>
                <w:b/>
                <w:noProof/>
                <w:sz w:val="30"/>
                <w:szCs w:val="30"/>
                <w:lang w:val="vi-VN"/>
              </w:rPr>
              <w:t>1.3.</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Javascipts</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_Toc105574622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11</w:t>
            </w:r>
            <w:r w:rsidR="001D138D" w:rsidRPr="001D138D">
              <w:rPr>
                <w:rFonts w:ascii="Times New Roman" w:hAnsi="Times New Roman"/>
                <w:b/>
                <w:noProof/>
                <w:webHidden/>
                <w:sz w:val="30"/>
                <w:szCs w:val="30"/>
              </w:rPr>
              <w:fldChar w:fldCharType="end"/>
            </w:r>
          </w:hyperlink>
        </w:p>
        <w:p w14:paraId="692491A4" w14:textId="6B301C07" w:rsidR="001D138D" w:rsidRPr="001D138D" w:rsidRDefault="00AC3E37">
          <w:pPr>
            <w:pStyle w:val="TOC2"/>
            <w:rPr>
              <w:rFonts w:eastAsiaTheme="minorEastAsia"/>
              <w:b/>
              <w:sz w:val="30"/>
              <w:szCs w:val="30"/>
            </w:rPr>
          </w:pPr>
          <w:hyperlink w:anchor="_Toc105574623" w:history="1">
            <w:r w:rsidR="001D138D" w:rsidRPr="001D138D">
              <w:rPr>
                <w:rStyle w:val="Hyperlink"/>
                <w:b/>
                <w:sz w:val="30"/>
                <w:szCs w:val="30"/>
              </w:rPr>
              <w:t>2.</w:t>
            </w:r>
            <w:r w:rsidR="001D138D" w:rsidRPr="001D138D">
              <w:rPr>
                <w:rFonts w:eastAsiaTheme="minorEastAsia"/>
                <w:b/>
                <w:sz w:val="30"/>
                <w:szCs w:val="30"/>
              </w:rPr>
              <w:tab/>
            </w:r>
            <w:r w:rsidR="001D138D" w:rsidRPr="001D138D">
              <w:rPr>
                <w:rStyle w:val="Hyperlink"/>
                <w:b/>
                <w:sz w:val="30"/>
                <w:szCs w:val="30"/>
              </w:rPr>
              <w:t>Yêu cầu của hệ thống</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_Toc105574623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12</w:t>
            </w:r>
            <w:r w:rsidR="001D138D" w:rsidRPr="001D138D">
              <w:rPr>
                <w:b/>
                <w:webHidden/>
                <w:sz w:val="30"/>
                <w:szCs w:val="30"/>
              </w:rPr>
              <w:fldChar w:fldCharType="end"/>
            </w:r>
          </w:hyperlink>
        </w:p>
        <w:p w14:paraId="3AF42522" w14:textId="525FCAD9" w:rsidR="001D138D" w:rsidRPr="001D138D" w:rsidRDefault="00AC3E37">
          <w:pPr>
            <w:pStyle w:val="TOC3"/>
            <w:rPr>
              <w:rFonts w:ascii="Times New Roman" w:eastAsiaTheme="minorEastAsia" w:hAnsi="Times New Roman"/>
              <w:b/>
              <w:noProof/>
              <w:sz w:val="30"/>
              <w:szCs w:val="30"/>
            </w:rPr>
          </w:pPr>
          <w:hyperlink w:anchor="_Toc105574626" w:history="1">
            <w:r w:rsidR="001D138D" w:rsidRPr="001D138D">
              <w:rPr>
                <w:rStyle w:val="Hyperlink"/>
                <w:rFonts w:ascii="Times New Roman" w:hAnsi="Times New Roman"/>
                <w:b/>
                <w:noProof/>
                <w:sz w:val="30"/>
                <w:szCs w:val="30"/>
              </w:rPr>
              <w:t>2.1.</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Chức năng</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_Toc105574626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12</w:t>
            </w:r>
            <w:r w:rsidR="001D138D" w:rsidRPr="001D138D">
              <w:rPr>
                <w:rFonts w:ascii="Times New Roman" w:hAnsi="Times New Roman"/>
                <w:b/>
                <w:noProof/>
                <w:webHidden/>
                <w:sz w:val="30"/>
                <w:szCs w:val="30"/>
              </w:rPr>
              <w:fldChar w:fldCharType="end"/>
            </w:r>
          </w:hyperlink>
        </w:p>
        <w:p w14:paraId="43415A0D" w14:textId="6B500FEE" w:rsidR="001D138D" w:rsidRPr="001D138D" w:rsidRDefault="00AC3E37">
          <w:pPr>
            <w:pStyle w:val="TOC3"/>
            <w:rPr>
              <w:rFonts w:ascii="Times New Roman" w:eastAsiaTheme="minorEastAsia" w:hAnsi="Times New Roman"/>
              <w:b/>
              <w:noProof/>
              <w:sz w:val="30"/>
              <w:szCs w:val="30"/>
            </w:rPr>
          </w:pPr>
          <w:hyperlink w:anchor="_Toc105574627" w:history="1">
            <w:r w:rsidR="001D138D" w:rsidRPr="001D138D">
              <w:rPr>
                <w:rStyle w:val="Hyperlink"/>
                <w:rFonts w:ascii="Times New Roman" w:hAnsi="Times New Roman"/>
                <w:b/>
                <w:noProof/>
                <w:sz w:val="30"/>
                <w:szCs w:val="30"/>
              </w:rPr>
              <w:t>2.2.</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Phi chức năng</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_Toc105574627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12</w:t>
            </w:r>
            <w:r w:rsidR="001D138D" w:rsidRPr="001D138D">
              <w:rPr>
                <w:rFonts w:ascii="Times New Roman" w:hAnsi="Times New Roman"/>
                <w:b/>
                <w:noProof/>
                <w:webHidden/>
                <w:sz w:val="30"/>
                <w:szCs w:val="30"/>
              </w:rPr>
              <w:fldChar w:fldCharType="end"/>
            </w:r>
          </w:hyperlink>
        </w:p>
        <w:p w14:paraId="3D287040" w14:textId="14210A3D" w:rsidR="001D138D" w:rsidRPr="001D138D" w:rsidRDefault="00AC3E37">
          <w:pPr>
            <w:pStyle w:val="TOC1"/>
            <w:rPr>
              <w:rFonts w:eastAsiaTheme="minorEastAsia"/>
              <w:noProof/>
              <w:sz w:val="30"/>
              <w:szCs w:val="30"/>
            </w:rPr>
          </w:pPr>
          <w:hyperlink w:anchor="_Toc105574628" w:history="1">
            <w:r w:rsidR="001D138D" w:rsidRPr="001D138D">
              <w:rPr>
                <w:rStyle w:val="Hyperlink"/>
                <w:noProof/>
                <w:sz w:val="30"/>
                <w:szCs w:val="30"/>
              </w:rPr>
              <w:t>Chương 2. PHÂN TÍCH</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_Toc105574628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13</w:t>
            </w:r>
            <w:r w:rsidR="001D138D" w:rsidRPr="001D138D">
              <w:rPr>
                <w:noProof/>
                <w:webHidden/>
                <w:sz w:val="30"/>
                <w:szCs w:val="30"/>
              </w:rPr>
              <w:fldChar w:fldCharType="end"/>
            </w:r>
          </w:hyperlink>
        </w:p>
        <w:p w14:paraId="536724AF" w14:textId="7A21B422" w:rsidR="001D138D" w:rsidRPr="001D138D" w:rsidRDefault="00AC3E37">
          <w:pPr>
            <w:pStyle w:val="TOC2"/>
            <w:rPr>
              <w:rFonts w:eastAsiaTheme="minorEastAsia"/>
              <w:b/>
              <w:sz w:val="30"/>
              <w:szCs w:val="30"/>
            </w:rPr>
          </w:pPr>
          <w:hyperlink w:anchor="_Toc105574629" w:history="1">
            <w:r w:rsidR="001D138D" w:rsidRPr="001D138D">
              <w:rPr>
                <w:rStyle w:val="Hyperlink"/>
                <w:b/>
                <w:sz w:val="30"/>
                <w:szCs w:val="30"/>
              </w:rPr>
              <w:t>1.</w:t>
            </w:r>
            <w:r w:rsidR="001D138D" w:rsidRPr="001D138D">
              <w:rPr>
                <w:rFonts w:eastAsiaTheme="minorEastAsia"/>
                <w:b/>
                <w:sz w:val="30"/>
                <w:szCs w:val="30"/>
              </w:rPr>
              <w:tab/>
            </w:r>
            <w:r w:rsidR="001D138D" w:rsidRPr="001D138D">
              <w:rPr>
                <w:rStyle w:val="Hyperlink"/>
                <w:b/>
                <w:sz w:val="30"/>
                <w:szCs w:val="30"/>
              </w:rPr>
              <w:t>Phân tích thiết kế</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_Toc105574629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13</w:t>
            </w:r>
            <w:r w:rsidR="001D138D" w:rsidRPr="001D138D">
              <w:rPr>
                <w:b/>
                <w:webHidden/>
                <w:sz w:val="30"/>
                <w:szCs w:val="30"/>
              </w:rPr>
              <w:fldChar w:fldCharType="end"/>
            </w:r>
          </w:hyperlink>
        </w:p>
        <w:p w14:paraId="36F73AD2" w14:textId="10AB1FC6" w:rsidR="001D138D" w:rsidRPr="001D138D" w:rsidRDefault="00AC3E37">
          <w:pPr>
            <w:pStyle w:val="TOC2"/>
            <w:rPr>
              <w:rFonts w:eastAsiaTheme="minorEastAsia"/>
              <w:b/>
              <w:sz w:val="30"/>
              <w:szCs w:val="30"/>
            </w:rPr>
          </w:pPr>
          <w:hyperlink w:anchor="_Toc105574630" w:history="1">
            <w:r w:rsidR="001D138D" w:rsidRPr="001D138D">
              <w:rPr>
                <w:rStyle w:val="Hyperlink"/>
                <w:b/>
                <w:sz w:val="30"/>
                <w:szCs w:val="30"/>
              </w:rPr>
              <w:t>2.</w:t>
            </w:r>
            <w:r w:rsidR="001D138D" w:rsidRPr="001D138D">
              <w:rPr>
                <w:rFonts w:eastAsiaTheme="minorEastAsia"/>
                <w:b/>
                <w:sz w:val="30"/>
                <w:szCs w:val="30"/>
              </w:rPr>
              <w:tab/>
            </w:r>
            <w:r w:rsidR="001D138D" w:rsidRPr="001D138D">
              <w:rPr>
                <w:rStyle w:val="Hyperlink"/>
                <w:b/>
                <w:sz w:val="30"/>
                <w:szCs w:val="30"/>
              </w:rPr>
              <w:t>Thiết kế chi tiết</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_Toc105574630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13</w:t>
            </w:r>
            <w:r w:rsidR="001D138D" w:rsidRPr="001D138D">
              <w:rPr>
                <w:b/>
                <w:webHidden/>
                <w:sz w:val="30"/>
                <w:szCs w:val="30"/>
              </w:rPr>
              <w:fldChar w:fldCharType="end"/>
            </w:r>
          </w:hyperlink>
        </w:p>
        <w:p w14:paraId="45985DAF" w14:textId="7C007C4C" w:rsidR="001D138D" w:rsidRPr="001D138D" w:rsidRDefault="00AC3E37">
          <w:pPr>
            <w:pStyle w:val="TOC1"/>
            <w:rPr>
              <w:rFonts w:eastAsiaTheme="minorEastAsia"/>
              <w:noProof/>
              <w:sz w:val="30"/>
              <w:szCs w:val="30"/>
            </w:rPr>
          </w:pPr>
          <w:hyperlink w:anchor="_Toc105574631" w:history="1">
            <w:r w:rsidR="001D138D" w:rsidRPr="001D138D">
              <w:rPr>
                <w:rStyle w:val="Hyperlink"/>
                <w:noProof/>
                <w:sz w:val="30"/>
                <w:szCs w:val="30"/>
              </w:rPr>
              <w:t>Chương 3. Triển khai xây dựng</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_Toc105574631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15</w:t>
            </w:r>
            <w:r w:rsidR="001D138D" w:rsidRPr="001D138D">
              <w:rPr>
                <w:noProof/>
                <w:webHidden/>
                <w:sz w:val="30"/>
                <w:szCs w:val="30"/>
              </w:rPr>
              <w:fldChar w:fldCharType="end"/>
            </w:r>
          </w:hyperlink>
        </w:p>
        <w:p w14:paraId="014EE2C9" w14:textId="3900465A" w:rsidR="001D138D" w:rsidRPr="001D138D" w:rsidRDefault="00AC3E37">
          <w:pPr>
            <w:pStyle w:val="TOC2"/>
            <w:rPr>
              <w:rFonts w:eastAsiaTheme="minorEastAsia"/>
              <w:b/>
              <w:sz w:val="30"/>
              <w:szCs w:val="30"/>
            </w:rPr>
          </w:pPr>
          <w:hyperlink w:anchor="_Toc105574632" w:history="1">
            <w:r w:rsidR="001D138D" w:rsidRPr="001D138D">
              <w:rPr>
                <w:rStyle w:val="Hyperlink"/>
                <w:b/>
                <w:sz w:val="30"/>
                <w:szCs w:val="30"/>
              </w:rPr>
              <w:t>1.</w:t>
            </w:r>
            <w:r w:rsidR="001D138D" w:rsidRPr="001D138D">
              <w:rPr>
                <w:rFonts w:eastAsiaTheme="minorEastAsia"/>
                <w:b/>
                <w:sz w:val="30"/>
                <w:szCs w:val="30"/>
              </w:rPr>
              <w:tab/>
            </w:r>
            <w:r w:rsidR="001D138D" w:rsidRPr="001D138D">
              <w:rPr>
                <w:rStyle w:val="Hyperlink"/>
                <w:b/>
                <w:sz w:val="30"/>
                <w:szCs w:val="30"/>
              </w:rPr>
              <w:t>Các giao diện của trang web:</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_Toc105574632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15</w:t>
            </w:r>
            <w:r w:rsidR="001D138D" w:rsidRPr="001D138D">
              <w:rPr>
                <w:b/>
                <w:webHidden/>
                <w:sz w:val="30"/>
                <w:szCs w:val="30"/>
              </w:rPr>
              <w:fldChar w:fldCharType="end"/>
            </w:r>
          </w:hyperlink>
        </w:p>
        <w:p w14:paraId="4A5EF530" w14:textId="75131676" w:rsidR="001D138D" w:rsidRPr="001D138D" w:rsidRDefault="00AC3E37">
          <w:pPr>
            <w:pStyle w:val="TOC3"/>
            <w:rPr>
              <w:rFonts w:ascii="Times New Roman" w:eastAsiaTheme="minorEastAsia" w:hAnsi="Times New Roman"/>
              <w:b/>
              <w:noProof/>
              <w:sz w:val="30"/>
              <w:szCs w:val="30"/>
            </w:rPr>
          </w:pPr>
          <w:hyperlink w:anchor="_Toc105574633" w:history="1">
            <w:r w:rsidR="001D138D" w:rsidRPr="001D138D">
              <w:rPr>
                <w:rStyle w:val="Hyperlink"/>
                <w:rFonts w:ascii="Times New Roman" w:hAnsi="Times New Roman"/>
                <w:b/>
                <w:noProof/>
                <w:sz w:val="30"/>
                <w:szCs w:val="30"/>
              </w:rPr>
              <w:t>1.1.</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Trang chủ</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_Toc105574633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15</w:t>
            </w:r>
            <w:r w:rsidR="001D138D" w:rsidRPr="001D138D">
              <w:rPr>
                <w:rFonts w:ascii="Times New Roman" w:hAnsi="Times New Roman"/>
                <w:b/>
                <w:noProof/>
                <w:webHidden/>
                <w:sz w:val="30"/>
                <w:szCs w:val="30"/>
              </w:rPr>
              <w:fldChar w:fldCharType="end"/>
            </w:r>
          </w:hyperlink>
        </w:p>
        <w:p w14:paraId="37F106CF" w14:textId="4A882E9D" w:rsidR="001D138D" w:rsidRPr="001D138D" w:rsidRDefault="00AC3E37">
          <w:pPr>
            <w:pStyle w:val="TOC3"/>
            <w:rPr>
              <w:rFonts w:ascii="Times New Roman" w:eastAsiaTheme="minorEastAsia" w:hAnsi="Times New Roman"/>
              <w:b/>
              <w:noProof/>
              <w:sz w:val="30"/>
              <w:szCs w:val="30"/>
            </w:rPr>
          </w:pPr>
          <w:hyperlink w:anchor="_Toc105574634" w:history="1">
            <w:r w:rsidR="001D138D" w:rsidRPr="001D138D">
              <w:rPr>
                <w:rStyle w:val="Hyperlink"/>
                <w:rFonts w:ascii="Times New Roman" w:hAnsi="Times New Roman"/>
                <w:b/>
                <w:noProof/>
                <w:sz w:val="30"/>
                <w:szCs w:val="30"/>
              </w:rPr>
              <w:t>1.2.</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Thông tin phim</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_Toc105574634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16</w:t>
            </w:r>
            <w:r w:rsidR="001D138D" w:rsidRPr="001D138D">
              <w:rPr>
                <w:rFonts w:ascii="Times New Roman" w:hAnsi="Times New Roman"/>
                <w:b/>
                <w:noProof/>
                <w:webHidden/>
                <w:sz w:val="30"/>
                <w:szCs w:val="30"/>
              </w:rPr>
              <w:fldChar w:fldCharType="end"/>
            </w:r>
          </w:hyperlink>
        </w:p>
        <w:p w14:paraId="349F065F" w14:textId="1C6B1059" w:rsidR="001D138D" w:rsidRPr="001D138D" w:rsidRDefault="00AC3E37">
          <w:pPr>
            <w:pStyle w:val="TOC3"/>
            <w:rPr>
              <w:rFonts w:ascii="Times New Roman" w:eastAsiaTheme="minorEastAsia" w:hAnsi="Times New Roman"/>
              <w:b/>
              <w:noProof/>
              <w:sz w:val="30"/>
              <w:szCs w:val="30"/>
            </w:rPr>
          </w:pPr>
          <w:hyperlink w:anchor="_Toc105574635" w:history="1">
            <w:r w:rsidR="001D138D" w:rsidRPr="001D138D">
              <w:rPr>
                <w:rStyle w:val="Hyperlink"/>
                <w:rFonts w:ascii="Times New Roman" w:hAnsi="Times New Roman"/>
                <w:b/>
                <w:noProof/>
                <w:sz w:val="30"/>
                <w:szCs w:val="30"/>
              </w:rPr>
              <w:t>1.3.</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Tin tức</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_Toc105574635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17</w:t>
            </w:r>
            <w:r w:rsidR="001D138D" w:rsidRPr="001D138D">
              <w:rPr>
                <w:rFonts w:ascii="Times New Roman" w:hAnsi="Times New Roman"/>
                <w:b/>
                <w:noProof/>
                <w:webHidden/>
                <w:sz w:val="30"/>
                <w:szCs w:val="30"/>
              </w:rPr>
              <w:fldChar w:fldCharType="end"/>
            </w:r>
          </w:hyperlink>
        </w:p>
        <w:p w14:paraId="53C435D0" w14:textId="54C1FD00" w:rsidR="001D138D" w:rsidRPr="001D138D" w:rsidRDefault="00AC3E37">
          <w:pPr>
            <w:pStyle w:val="TOC3"/>
            <w:rPr>
              <w:rFonts w:ascii="Times New Roman" w:eastAsiaTheme="minorEastAsia" w:hAnsi="Times New Roman"/>
              <w:b/>
              <w:noProof/>
              <w:sz w:val="30"/>
              <w:szCs w:val="30"/>
            </w:rPr>
          </w:pPr>
          <w:hyperlink w:anchor="_Toc105574636" w:history="1">
            <w:r w:rsidR="001D138D" w:rsidRPr="001D138D">
              <w:rPr>
                <w:rStyle w:val="Hyperlink"/>
                <w:rFonts w:ascii="Times New Roman" w:hAnsi="Times New Roman"/>
                <w:b/>
                <w:noProof/>
                <w:sz w:val="30"/>
                <w:szCs w:val="30"/>
              </w:rPr>
              <w:t>1.4.</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Bình luận</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_Toc105574636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17</w:t>
            </w:r>
            <w:r w:rsidR="001D138D" w:rsidRPr="001D138D">
              <w:rPr>
                <w:rFonts w:ascii="Times New Roman" w:hAnsi="Times New Roman"/>
                <w:b/>
                <w:noProof/>
                <w:webHidden/>
                <w:sz w:val="30"/>
                <w:szCs w:val="30"/>
              </w:rPr>
              <w:fldChar w:fldCharType="end"/>
            </w:r>
          </w:hyperlink>
        </w:p>
        <w:p w14:paraId="29515B75" w14:textId="14FE0ED6" w:rsidR="001D138D" w:rsidRPr="001D138D" w:rsidRDefault="00AC3E37">
          <w:pPr>
            <w:pStyle w:val="TOC3"/>
            <w:rPr>
              <w:rFonts w:ascii="Times New Roman" w:eastAsiaTheme="minorEastAsia" w:hAnsi="Times New Roman"/>
              <w:b/>
              <w:noProof/>
              <w:sz w:val="30"/>
              <w:szCs w:val="30"/>
            </w:rPr>
          </w:pPr>
          <w:hyperlink w:anchor="_Toc105574637" w:history="1">
            <w:r w:rsidR="001D138D" w:rsidRPr="001D138D">
              <w:rPr>
                <w:rStyle w:val="Hyperlink"/>
                <w:rFonts w:ascii="Times New Roman" w:hAnsi="Times New Roman"/>
                <w:b/>
                <w:noProof/>
                <w:sz w:val="30"/>
                <w:szCs w:val="30"/>
              </w:rPr>
              <w:t>1.5.</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Thành viên</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_Toc105574637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18</w:t>
            </w:r>
            <w:r w:rsidR="001D138D" w:rsidRPr="001D138D">
              <w:rPr>
                <w:rFonts w:ascii="Times New Roman" w:hAnsi="Times New Roman"/>
                <w:b/>
                <w:noProof/>
                <w:webHidden/>
                <w:sz w:val="30"/>
                <w:szCs w:val="30"/>
              </w:rPr>
              <w:fldChar w:fldCharType="end"/>
            </w:r>
          </w:hyperlink>
        </w:p>
        <w:p w14:paraId="312E6AC0" w14:textId="2D68D7D8" w:rsidR="001D138D" w:rsidRPr="001D138D" w:rsidRDefault="00AC3E37">
          <w:pPr>
            <w:pStyle w:val="TOC3"/>
            <w:rPr>
              <w:rFonts w:ascii="Times New Roman" w:eastAsiaTheme="minorEastAsia" w:hAnsi="Times New Roman"/>
              <w:b/>
              <w:noProof/>
              <w:sz w:val="30"/>
              <w:szCs w:val="30"/>
            </w:rPr>
          </w:pPr>
          <w:hyperlink w:anchor="_Toc105574638" w:history="1">
            <w:r w:rsidR="001D138D" w:rsidRPr="001D138D">
              <w:rPr>
                <w:rStyle w:val="Hyperlink"/>
                <w:rFonts w:ascii="Times New Roman" w:hAnsi="Times New Roman"/>
                <w:b/>
                <w:noProof/>
                <w:sz w:val="30"/>
                <w:szCs w:val="30"/>
              </w:rPr>
              <w:t>1.6.</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Giá vé</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_Toc105574638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19</w:t>
            </w:r>
            <w:r w:rsidR="001D138D" w:rsidRPr="001D138D">
              <w:rPr>
                <w:rFonts w:ascii="Times New Roman" w:hAnsi="Times New Roman"/>
                <w:b/>
                <w:noProof/>
                <w:webHidden/>
                <w:sz w:val="30"/>
                <w:szCs w:val="30"/>
              </w:rPr>
              <w:fldChar w:fldCharType="end"/>
            </w:r>
          </w:hyperlink>
        </w:p>
        <w:p w14:paraId="5CC21A05" w14:textId="5BEA4713" w:rsidR="001D138D" w:rsidRPr="001D138D" w:rsidRDefault="00AC3E37">
          <w:pPr>
            <w:pStyle w:val="TOC3"/>
            <w:rPr>
              <w:rFonts w:ascii="Times New Roman" w:eastAsiaTheme="minorEastAsia" w:hAnsi="Times New Roman"/>
              <w:b/>
              <w:noProof/>
              <w:sz w:val="30"/>
              <w:szCs w:val="30"/>
            </w:rPr>
          </w:pPr>
          <w:hyperlink w:anchor="_Toc105574639" w:history="1">
            <w:r w:rsidR="001D138D" w:rsidRPr="001D138D">
              <w:rPr>
                <w:rStyle w:val="Hyperlink"/>
                <w:rFonts w:ascii="Times New Roman" w:hAnsi="Times New Roman"/>
                <w:b/>
                <w:noProof/>
                <w:sz w:val="30"/>
                <w:szCs w:val="30"/>
              </w:rPr>
              <w:t>1.7.</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Liên hệ</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_Toc105574639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19</w:t>
            </w:r>
            <w:r w:rsidR="001D138D" w:rsidRPr="001D138D">
              <w:rPr>
                <w:rFonts w:ascii="Times New Roman" w:hAnsi="Times New Roman"/>
                <w:b/>
                <w:noProof/>
                <w:webHidden/>
                <w:sz w:val="30"/>
                <w:szCs w:val="30"/>
              </w:rPr>
              <w:fldChar w:fldCharType="end"/>
            </w:r>
          </w:hyperlink>
        </w:p>
        <w:p w14:paraId="1D6D1C97" w14:textId="0FE9FAE4" w:rsidR="001D138D" w:rsidRPr="001D138D" w:rsidRDefault="00AC3E37">
          <w:pPr>
            <w:pStyle w:val="TOC3"/>
            <w:rPr>
              <w:rFonts w:ascii="Times New Roman" w:eastAsiaTheme="minorEastAsia" w:hAnsi="Times New Roman"/>
              <w:b/>
              <w:noProof/>
              <w:sz w:val="30"/>
              <w:szCs w:val="30"/>
            </w:rPr>
          </w:pPr>
          <w:hyperlink w:anchor="_Toc105574640" w:history="1">
            <w:r w:rsidR="001D138D" w:rsidRPr="001D138D">
              <w:rPr>
                <w:rStyle w:val="Hyperlink"/>
                <w:rFonts w:ascii="Times New Roman" w:hAnsi="Times New Roman"/>
                <w:b/>
                <w:noProof/>
                <w:sz w:val="30"/>
                <w:szCs w:val="30"/>
              </w:rPr>
              <w:t>1.8.</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Đăng nhập và đăng kí</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_Toc105574640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20</w:t>
            </w:r>
            <w:r w:rsidR="001D138D" w:rsidRPr="001D138D">
              <w:rPr>
                <w:rFonts w:ascii="Times New Roman" w:hAnsi="Times New Roman"/>
                <w:b/>
                <w:noProof/>
                <w:webHidden/>
                <w:sz w:val="30"/>
                <w:szCs w:val="30"/>
              </w:rPr>
              <w:fldChar w:fldCharType="end"/>
            </w:r>
          </w:hyperlink>
        </w:p>
        <w:p w14:paraId="7DEEA079" w14:textId="6DB268C6" w:rsidR="001D138D" w:rsidRPr="001D138D" w:rsidRDefault="00AC3E37">
          <w:pPr>
            <w:pStyle w:val="TOC2"/>
            <w:rPr>
              <w:rFonts w:eastAsiaTheme="minorEastAsia"/>
              <w:b/>
              <w:sz w:val="30"/>
              <w:szCs w:val="30"/>
            </w:rPr>
          </w:pPr>
          <w:hyperlink w:anchor="_Toc105574641" w:history="1">
            <w:r w:rsidR="001D138D" w:rsidRPr="001D138D">
              <w:rPr>
                <w:rStyle w:val="Hyperlink"/>
                <w:b/>
                <w:sz w:val="30"/>
                <w:szCs w:val="30"/>
              </w:rPr>
              <w:t>2.</w:t>
            </w:r>
            <w:r w:rsidR="001D138D" w:rsidRPr="001D138D">
              <w:rPr>
                <w:rFonts w:eastAsiaTheme="minorEastAsia"/>
                <w:b/>
                <w:sz w:val="30"/>
                <w:szCs w:val="30"/>
              </w:rPr>
              <w:tab/>
            </w:r>
            <w:r w:rsidR="001D138D" w:rsidRPr="001D138D">
              <w:rPr>
                <w:rStyle w:val="Hyperlink"/>
                <w:b/>
                <w:sz w:val="30"/>
                <w:szCs w:val="30"/>
              </w:rPr>
              <w:t>Tính năng sẽ cập nhập :</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_Toc105574641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21</w:t>
            </w:r>
            <w:r w:rsidR="001D138D" w:rsidRPr="001D138D">
              <w:rPr>
                <w:b/>
                <w:webHidden/>
                <w:sz w:val="30"/>
                <w:szCs w:val="30"/>
              </w:rPr>
              <w:fldChar w:fldCharType="end"/>
            </w:r>
          </w:hyperlink>
        </w:p>
        <w:p w14:paraId="468F3712" w14:textId="042B3D6B" w:rsidR="001D138D" w:rsidRPr="001D138D" w:rsidRDefault="00AC3E37">
          <w:pPr>
            <w:pStyle w:val="TOC3"/>
            <w:rPr>
              <w:rFonts w:ascii="Times New Roman" w:eastAsiaTheme="minorEastAsia" w:hAnsi="Times New Roman"/>
              <w:b/>
              <w:noProof/>
              <w:sz w:val="30"/>
              <w:szCs w:val="30"/>
            </w:rPr>
          </w:pPr>
          <w:hyperlink w:anchor="_Toc105574642" w:history="1">
            <w:r w:rsidR="001D138D" w:rsidRPr="001D138D">
              <w:rPr>
                <w:rStyle w:val="Hyperlink"/>
                <w:rFonts w:ascii="Times New Roman" w:hAnsi="Times New Roman"/>
                <w:b/>
                <w:noProof/>
                <w:sz w:val="30"/>
                <w:szCs w:val="30"/>
              </w:rPr>
              <w:t>2.1.</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Đặt vé</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_Toc105574642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21</w:t>
            </w:r>
            <w:r w:rsidR="001D138D" w:rsidRPr="001D138D">
              <w:rPr>
                <w:rFonts w:ascii="Times New Roman" w:hAnsi="Times New Roman"/>
                <w:b/>
                <w:noProof/>
                <w:webHidden/>
                <w:sz w:val="30"/>
                <w:szCs w:val="30"/>
              </w:rPr>
              <w:fldChar w:fldCharType="end"/>
            </w:r>
          </w:hyperlink>
        </w:p>
        <w:p w14:paraId="7F4083C7" w14:textId="5FF747EF" w:rsidR="001D138D" w:rsidRPr="001D138D" w:rsidRDefault="00AC3E37">
          <w:pPr>
            <w:pStyle w:val="TOC3"/>
            <w:rPr>
              <w:rFonts w:ascii="Times New Roman" w:eastAsiaTheme="minorEastAsia" w:hAnsi="Times New Roman"/>
              <w:b/>
              <w:noProof/>
              <w:sz w:val="30"/>
              <w:szCs w:val="30"/>
            </w:rPr>
          </w:pPr>
          <w:hyperlink w:anchor="_Toc105574643" w:history="1">
            <w:r w:rsidR="001D138D" w:rsidRPr="001D138D">
              <w:rPr>
                <w:rStyle w:val="Hyperlink"/>
                <w:rFonts w:ascii="Times New Roman" w:hAnsi="Times New Roman"/>
                <w:b/>
                <w:noProof/>
                <w:sz w:val="30"/>
                <w:szCs w:val="30"/>
              </w:rPr>
              <w:t>2.2.</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Đặt đồ ăn kèm theo</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_Toc105574643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21</w:t>
            </w:r>
            <w:r w:rsidR="001D138D" w:rsidRPr="001D138D">
              <w:rPr>
                <w:rFonts w:ascii="Times New Roman" w:hAnsi="Times New Roman"/>
                <w:b/>
                <w:noProof/>
                <w:webHidden/>
                <w:sz w:val="30"/>
                <w:szCs w:val="30"/>
              </w:rPr>
              <w:fldChar w:fldCharType="end"/>
            </w:r>
          </w:hyperlink>
        </w:p>
        <w:p w14:paraId="690C6C1E" w14:textId="179B580B" w:rsidR="001D138D" w:rsidRPr="001D138D" w:rsidRDefault="00AC3E37">
          <w:pPr>
            <w:pStyle w:val="TOC3"/>
            <w:rPr>
              <w:rFonts w:ascii="Times New Roman" w:eastAsiaTheme="minorEastAsia" w:hAnsi="Times New Roman"/>
              <w:b/>
              <w:noProof/>
              <w:sz w:val="30"/>
              <w:szCs w:val="30"/>
            </w:rPr>
          </w:pPr>
          <w:hyperlink w:anchor="_Toc105574644" w:history="1">
            <w:r w:rsidR="001D138D" w:rsidRPr="001D138D">
              <w:rPr>
                <w:rStyle w:val="Hyperlink"/>
                <w:rFonts w:ascii="Times New Roman" w:hAnsi="Times New Roman"/>
                <w:b/>
                <w:noProof/>
                <w:sz w:val="30"/>
                <w:szCs w:val="30"/>
              </w:rPr>
              <w:t>2.3.</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Thanh toán</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_Toc105574644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22</w:t>
            </w:r>
            <w:r w:rsidR="001D138D" w:rsidRPr="001D138D">
              <w:rPr>
                <w:rFonts w:ascii="Times New Roman" w:hAnsi="Times New Roman"/>
                <w:b/>
                <w:noProof/>
                <w:webHidden/>
                <w:sz w:val="30"/>
                <w:szCs w:val="30"/>
              </w:rPr>
              <w:fldChar w:fldCharType="end"/>
            </w:r>
          </w:hyperlink>
        </w:p>
        <w:p w14:paraId="1C9C9A6F" w14:textId="280482B8" w:rsidR="001D138D" w:rsidRPr="001D138D" w:rsidRDefault="00AC3E37">
          <w:pPr>
            <w:pStyle w:val="TOC3"/>
            <w:rPr>
              <w:rFonts w:ascii="Times New Roman" w:eastAsiaTheme="minorEastAsia" w:hAnsi="Times New Roman"/>
              <w:b/>
              <w:noProof/>
              <w:sz w:val="30"/>
              <w:szCs w:val="30"/>
            </w:rPr>
          </w:pPr>
          <w:hyperlink w:anchor="_Toc105574645" w:history="1">
            <w:r w:rsidR="001D138D" w:rsidRPr="001D138D">
              <w:rPr>
                <w:rStyle w:val="Hyperlink"/>
                <w:rFonts w:ascii="Times New Roman" w:hAnsi="Times New Roman"/>
                <w:b/>
                <w:noProof/>
                <w:sz w:val="30"/>
                <w:szCs w:val="30"/>
              </w:rPr>
              <w:t>2.4.</w:t>
            </w:r>
            <w:r w:rsidR="001D138D" w:rsidRPr="001D138D">
              <w:rPr>
                <w:rFonts w:ascii="Times New Roman" w:eastAsiaTheme="minorEastAsia" w:hAnsi="Times New Roman"/>
                <w:b/>
                <w:noProof/>
                <w:sz w:val="30"/>
                <w:szCs w:val="30"/>
              </w:rPr>
              <w:tab/>
            </w:r>
            <w:r w:rsidR="001D138D" w:rsidRPr="001D138D">
              <w:rPr>
                <w:rStyle w:val="Hyperlink"/>
                <w:rFonts w:ascii="Times New Roman" w:hAnsi="Times New Roman"/>
                <w:b/>
                <w:noProof/>
                <w:sz w:val="30"/>
                <w:szCs w:val="30"/>
              </w:rPr>
              <w:t>Thông tin cá nhân</w:t>
            </w:r>
            <w:r w:rsidR="001D138D" w:rsidRPr="001D138D">
              <w:rPr>
                <w:rFonts w:ascii="Times New Roman" w:hAnsi="Times New Roman"/>
                <w:b/>
                <w:noProof/>
                <w:webHidden/>
                <w:sz w:val="30"/>
                <w:szCs w:val="30"/>
              </w:rPr>
              <w:tab/>
            </w:r>
            <w:r w:rsidR="001D138D" w:rsidRPr="001D138D">
              <w:rPr>
                <w:rFonts w:ascii="Times New Roman" w:hAnsi="Times New Roman"/>
                <w:b/>
                <w:noProof/>
                <w:webHidden/>
                <w:sz w:val="30"/>
                <w:szCs w:val="30"/>
              </w:rPr>
              <w:fldChar w:fldCharType="begin"/>
            </w:r>
            <w:r w:rsidR="001D138D" w:rsidRPr="001D138D">
              <w:rPr>
                <w:rFonts w:ascii="Times New Roman" w:hAnsi="Times New Roman"/>
                <w:b/>
                <w:noProof/>
                <w:webHidden/>
                <w:sz w:val="30"/>
                <w:szCs w:val="30"/>
              </w:rPr>
              <w:instrText xml:space="preserve"> PAGEREF _Toc105574645 \h </w:instrText>
            </w:r>
            <w:r w:rsidR="001D138D" w:rsidRPr="001D138D">
              <w:rPr>
                <w:rFonts w:ascii="Times New Roman" w:hAnsi="Times New Roman"/>
                <w:b/>
                <w:noProof/>
                <w:webHidden/>
                <w:sz w:val="30"/>
                <w:szCs w:val="30"/>
              </w:rPr>
            </w:r>
            <w:r w:rsidR="001D138D" w:rsidRPr="001D138D">
              <w:rPr>
                <w:rFonts w:ascii="Times New Roman" w:hAnsi="Times New Roman"/>
                <w:b/>
                <w:noProof/>
                <w:webHidden/>
                <w:sz w:val="30"/>
                <w:szCs w:val="30"/>
              </w:rPr>
              <w:fldChar w:fldCharType="separate"/>
            </w:r>
            <w:r w:rsidR="001D138D" w:rsidRPr="001D138D">
              <w:rPr>
                <w:rFonts w:ascii="Times New Roman" w:hAnsi="Times New Roman"/>
                <w:b/>
                <w:noProof/>
                <w:webHidden/>
                <w:sz w:val="30"/>
                <w:szCs w:val="30"/>
              </w:rPr>
              <w:t>22</w:t>
            </w:r>
            <w:r w:rsidR="001D138D" w:rsidRPr="001D138D">
              <w:rPr>
                <w:rFonts w:ascii="Times New Roman" w:hAnsi="Times New Roman"/>
                <w:b/>
                <w:noProof/>
                <w:webHidden/>
                <w:sz w:val="30"/>
                <w:szCs w:val="30"/>
              </w:rPr>
              <w:fldChar w:fldCharType="end"/>
            </w:r>
          </w:hyperlink>
        </w:p>
        <w:p w14:paraId="3EDD5E81" w14:textId="4FE68EA9" w:rsidR="001D138D" w:rsidRPr="001D138D" w:rsidRDefault="00AC3E37">
          <w:pPr>
            <w:pStyle w:val="TOC1"/>
            <w:rPr>
              <w:rFonts w:eastAsiaTheme="minorEastAsia"/>
              <w:noProof/>
              <w:sz w:val="30"/>
              <w:szCs w:val="30"/>
            </w:rPr>
          </w:pPr>
          <w:hyperlink w:anchor="_Toc105574646" w:history="1">
            <w:r w:rsidR="001D138D" w:rsidRPr="001D138D">
              <w:rPr>
                <w:rStyle w:val="Hyperlink"/>
                <w:noProof/>
                <w:sz w:val="30"/>
                <w:szCs w:val="30"/>
              </w:rPr>
              <w:t>KẾT LUẬN</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_Toc105574646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23</w:t>
            </w:r>
            <w:r w:rsidR="001D138D" w:rsidRPr="001D138D">
              <w:rPr>
                <w:noProof/>
                <w:webHidden/>
                <w:sz w:val="30"/>
                <w:szCs w:val="30"/>
              </w:rPr>
              <w:fldChar w:fldCharType="end"/>
            </w:r>
          </w:hyperlink>
        </w:p>
        <w:p w14:paraId="4D7F4DF5" w14:textId="0914E7F3" w:rsidR="001D138D" w:rsidRPr="001D138D" w:rsidRDefault="00AC3E37">
          <w:pPr>
            <w:pStyle w:val="TOC2"/>
            <w:rPr>
              <w:rFonts w:eastAsiaTheme="minorEastAsia"/>
              <w:b/>
              <w:sz w:val="30"/>
              <w:szCs w:val="30"/>
            </w:rPr>
          </w:pPr>
          <w:hyperlink w:anchor="_Toc105574647" w:history="1">
            <w:r w:rsidR="001D138D" w:rsidRPr="001D138D">
              <w:rPr>
                <w:rStyle w:val="Hyperlink"/>
                <w:b/>
                <w:sz w:val="30"/>
                <w:szCs w:val="30"/>
              </w:rPr>
              <w:t>1.</w:t>
            </w:r>
            <w:r w:rsidR="001D138D" w:rsidRPr="001D138D">
              <w:rPr>
                <w:rFonts w:eastAsiaTheme="minorEastAsia"/>
                <w:b/>
                <w:sz w:val="30"/>
                <w:szCs w:val="30"/>
              </w:rPr>
              <w:tab/>
            </w:r>
            <w:r w:rsidR="001D138D" w:rsidRPr="001D138D">
              <w:rPr>
                <w:rStyle w:val="Hyperlink"/>
                <w:b/>
                <w:sz w:val="30"/>
                <w:szCs w:val="30"/>
              </w:rPr>
              <w:t>Kết quả đạt được</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_Toc105574647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23</w:t>
            </w:r>
            <w:r w:rsidR="001D138D" w:rsidRPr="001D138D">
              <w:rPr>
                <w:b/>
                <w:webHidden/>
                <w:sz w:val="30"/>
                <w:szCs w:val="30"/>
              </w:rPr>
              <w:fldChar w:fldCharType="end"/>
            </w:r>
          </w:hyperlink>
        </w:p>
        <w:p w14:paraId="27DE9AB4" w14:textId="0998E9CE" w:rsidR="001D138D" w:rsidRPr="001D138D" w:rsidRDefault="00AC3E37">
          <w:pPr>
            <w:pStyle w:val="TOC2"/>
            <w:rPr>
              <w:rFonts w:eastAsiaTheme="minorEastAsia"/>
              <w:b/>
              <w:sz w:val="30"/>
              <w:szCs w:val="30"/>
            </w:rPr>
          </w:pPr>
          <w:hyperlink w:anchor="_Toc105574648" w:history="1">
            <w:r w:rsidR="001D138D" w:rsidRPr="001D138D">
              <w:rPr>
                <w:rStyle w:val="Hyperlink"/>
                <w:b/>
                <w:sz w:val="30"/>
                <w:szCs w:val="30"/>
              </w:rPr>
              <w:t>2.</w:t>
            </w:r>
            <w:r w:rsidR="001D138D" w:rsidRPr="001D138D">
              <w:rPr>
                <w:rFonts w:eastAsiaTheme="minorEastAsia"/>
                <w:b/>
                <w:sz w:val="30"/>
                <w:szCs w:val="30"/>
              </w:rPr>
              <w:tab/>
            </w:r>
            <w:r w:rsidR="001D138D" w:rsidRPr="001D138D">
              <w:rPr>
                <w:rStyle w:val="Hyperlink"/>
                <w:b/>
                <w:sz w:val="30"/>
                <w:szCs w:val="30"/>
              </w:rPr>
              <w:t>Hướng nghiên cứu</w:t>
            </w:r>
            <w:r w:rsidR="001D138D" w:rsidRPr="001D138D">
              <w:rPr>
                <w:b/>
                <w:webHidden/>
                <w:sz w:val="30"/>
                <w:szCs w:val="30"/>
              </w:rPr>
              <w:tab/>
            </w:r>
            <w:r w:rsidR="001D138D" w:rsidRPr="001D138D">
              <w:rPr>
                <w:b/>
                <w:webHidden/>
                <w:sz w:val="30"/>
                <w:szCs w:val="30"/>
              </w:rPr>
              <w:fldChar w:fldCharType="begin"/>
            </w:r>
            <w:r w:rsidR="001D138D" w:rsidRPr="001D138D">
              <w:rPr>
                <w:b/>
                <w:webHidden/>
                <w:sz w:val="30"/>
                <w:szCs w:val="30"/>
              </w:rPr>
              <w:instrText xml:space="preserve"> PAGEREF _Toc105574648 \h </w:instrText>
            </w:r>
            <w:r w:rsidR="001D138D" w:rsidRPr="001D138D">
              <w:rPr>
                <w:b/>
                <w:webHidden/>
                <w:sz w:val="30"/>
                <w:szCs w:val="30"/>
              </w:rPr>
            </w:r>
            <w:r w:rsidR="001D138D" w:rsidRPr="001D138D">
              <w:rPr>
                <w:b/>
                <w:webHidden/>
                <w:sz w:val="30"/>
                <w:szCs w:val="30"/>
              </w:rPr>
              <w:fldChar w:fldCharType="separate"/>
            </w:r>
            <w:r w:rsidR="001D138D" w:rsidRPr="001D138D">
              <w:rPr>
                <w:b/>
                <w:webHidden/>
                <w:sz w:val="30"/>
                <w:szCs w:val="30"/>
              </w:rPr>
              <w:t>23</w:t>
            </w:r>
            <w:r w:rsidR="001D138D" w:rsidRPr="001D138D">
              <w:rPr>
                <w:b/>
                <w:webHidden/>
                <w:sz w:val="30"/>
                <w:szCs w:val="30"/>
              </w:rPr>
              <w:fldChar w:fldCharType="end"/>
            </w:r>
          </w:hyperlink>
        </w:p>
        <w:p w14:paraId="21E1B80B" w14:textId="647FFB85" w:rsidR="001D138D" w:rsidRPr="001D138D" w:rsidRDefault="00AC3E37">
          <w:pPr>
            <w:pStyle w:val="TOC1"/>
            <w:rPr>
              <w:rFonts w:eastAsiaTheme="minorEastAsia"/>
              <w:noProof/>
              <w:sz w:val="30"/>
              <w:szCs w:val="30"/>
            </w:rPr>
          </w:pPr>
          <w:hyperlink w:anchor="_Toc105574649" w:history="1">
            <w:r w:rsidR="001D138D" w:rsidRPr="001D138D">
              <w:rPr>
                <w:rStyle w:val="Hyperlink"/>
                <w:noProof/>
                <w:sz w:val="30"/>
                <w:szCs w:val="30"/>
              </w:rPr>
              <w:t>TÀI LIỆU THAM KHẢO</w:t>
            </w:r>
            <w:r w:rsidR="001D138D" w:rsidRPr="001D138D">
              <w:rPr>
                <w:noProof/>
                <w:webHidden/>
                <w:sz w:val="30"/>
                <w:szCs w:val="30"/>
              </w:rPr>
              <w:tab/>
            </w:r>
            <w:r w:rsidR="001D138D" w:rsidRPr="001D138D">
              <w:rPr>
                <w:noProof/>
                <w:webHidden/>
                <w:sz w:val="30"/>
                <w:szCs w:val="30"/>
              </w:rPr>
              <w:fldChar w:fldCharType="begin"/>
            </w:r>
            <w:r w:rsidR="001D138D" w:rsidRPr="001D138D">
              <w:rPr>
                <w:noProof/>
                <w:webHidden/>
                <w:sz w:val="30"/>
                <w:szCs w:val="30"/>
              </w:rPr>
              <w:instrText xml:space="preserve"> PAGEREF _Toc105574649 \h </w:instrText>
            </w:r>
            <w:r w:rsidR="001D138D" w:rsidRPr="001D138D">
              <w:rPr>
                <w:noProof/>
                <w:webHidden/>
                <w:sz w:val="30"/>
                <w:szCs w:val="30"/>
              </w:rPr>
            </w:r>
            <w:r w:rsidR="001D138D" w:rsidRPr="001D138D">
              <w:rPr>
                <w:noProof/>
                <w:webHidden/>
                <w:sz w:val="30"/>
                <w:szCs w:val="30"/>
              </w:rPr>
              <w:fldChar w:fldCharType="separate"/>
            </w:r>
            <w:r w:rsidR="001D138D" w:rsidRPr="001D138D">
              <w:rPr>
                <w:noProof/>
                <w:webHidden/>
                <w:sz w:val="30"/>
                <w:szCs w:val="30"/>
              </w:rPr>
              <w:t>24</w:t>
            </w:r>
            <w:r w:rsidR="001D138D" w:rsidRPr="001D138D">
              <w:rPr>
                <w:noProof/>
                <w:webHidden/>
                <w:sz w:val="30"/>
                <w:szCs w:val="30"/>
              </w:rPr>
              <w:fldChar w:fldCharType="end"/>
            </w:r>
          </w:hyperlink>
        </w:p>
        <w:p w14:paraId="76C7FAAC" w14:textId="4702CBA5" w:rsidR="00310D02" w:rsidRPr="00493A5A" w:rsidRDefault="00310D02" w:rsidP="001336CF">
          <w:pPr>
            <w:jc w:val="both"/>
            <w:rPr>
              <w:rFonts w:ascii="Times New Roman" w:hAnsi="Times New Roman"/>
              <w:b/>
              <w:sz w:val="30"/>
              <w:szCs w:val="30"/>
            </w:rPr>
          </w:pPr>
          <w:r w:rsidRPr="001D138D">
            <w:rPr>
              <w:rFonts w:ascii="Times New Roman" w:hAnsi="Times New Roman"/>
              <w:b/>
              <w:noProof/>
              <w:sz w:val="30"/>
              <w:szCs w:val="30"/>
            </w:rPr>
            <w:fldChar w:fldCharType="end"/>
          </w:r>
        </w:p>
      </w:sdtContent>
    </w:sdt>
    <w:p w14:paraId="56EB03E9" w14:textId="77777777" w:rsidR="00310D02" w:rsidRPr="00D721DA" w:rsidRDefault="00310D02" w:rsidP="001336CF">
      <w:pPr>
        <w:jc w:val="both"/>
        <w:rPr>
          <w:rFonts w:ascii="Times New Roman" w:hAnsi="Times New Roman"/>
        </w:rPr>
      </w:pPr>
    </w:p>
    <w:bookmarkEnd w:id="43"/>
    <w:bookmarkEnd w:id="42"/>
    <w:bookmarkEnd w:id="41"/>
    <w:bookmarkEnd w:id="40"/>
    <w:bookmarkEnd w:id="39"/>
    <w:bookmarkEnd w:id="38"/>
    <w:bookmarkEnd w:id="37"/>
    <w:p w14:paraId="51D8F736" w14:textId="5BD30974" w:rsidR="00E83B3F" w:rsidRDefault="00E83B3F" w:rsidP="00493A5A">
      <w:pPr>
        <w:pStyle w:val="TOC1"/>
      </w:pPr>
    </w:p>
    <w:p w14:paraId="4A1E8A45" w14:textId="10AB5ED2" w:rsidR="00493A5A" w:rsidRDefault="00493A5A" w:rsidP="00493A5A"/>
    <w:p w14:paraId="19616B65" w14:textId="597419C6" w:rsidR="00493A5A" w:rsidRDefault="00493A5A" w:rsidP="00493A5A"/>
    <w:p w14:paraId="560DA3E9" w14:textId="04186230" w:rsidR="00493A5A" w:rsidRDefault="00493A5A" w:rsidP="00493A5A"/>
    <w:p w14:paraId="367B8F8C" w14:textId="50C9132F" w:rsidR="00493A5A" w:rsidRDefault="00493A5A" w:rsidP="00493A5A"/>
    <w:p w14:paraId="4CF1D5A7" w14:textId="74D3C19A" w:rsidR="00493A5A" w:rsidRDefault="00493A5A" w:rsidP="00493A5A"/>
    <w:p w14:paraId="7AB72CA6" w14:textId="4CDF5EF0" w:rsidR="00493A5A" w:rsidRDefault="00493A5A" w:rsidP="00493A5A"/>
    <w:p w14:paraId="3049F8D3" w14:textId="4E890B9A" w:rsidR="00493A5A" w:rsidRDefault="00493A5A" w:rsidP="00493A5A"/>
    <w:p w14:paraId="7A8EFD44" w14:textId="4F3A8FE0" w:rsidR="00493A5A" w:rsidRDefault="00493A5A" w:rsidP="00493A5A"/>
    <w:p w14:paraId="14AE66E9" w14:textId="31196233" w:rsidR="00493A5A" w:rsidRDefault="00493A5A" w:rsidP="00493A5A"/>
    <w:p w14:paraId="35D90868" w14:textId="3D6F6A3F" w:rsidR="00493A5A" w:rsidRDefault="00493A5A" w:rsidP="00493A5A"/>
    <w:p w14:paraId="764BD3D7" w14:textId="0C3C2E5F" w:rsidR="00493A5A" w:rsidRDefault="00493A5A" w:rsidP="00493A5A"/>
    <w:p w14:paraId="7BCB9E7E" w14:textId="3C928D02" w:rsidR="00493A5A" w:rsidRDefault="00493A5A" w:rsidP="00493A5A"/>
    <w:p w14:paraId="5D385021" w14:textId="1C0AD7AA" w:rsidR="00493A5A" w:rsidRDefault="00493A5A" w:rsidP="00493A5A"/>
    <w:p w14:paraId="67005D10" w14:textId="7FF09D23" w:rsidR="00493A5A" w:rsidRDefault="00493A5A" w:rsidP="00493A5A"/>
    <w:p w14:paraId="4CC94C43" w14:textId="0E8CD0D8" w:rsidR="00493A5A" w:rsidRDefault="00493A5A" w:rsidP="00493A5A"/>
    <w:p w14:paraId="4B34AE3B" w14:textId="5C12D694" w:rsidR="00493A5A" w:rsidRDefault="00493A5A" w:rsidP="00493A5A"/>
    <w:p w14:paraId="59BEDBC8" w14:textId="1445EBA6" w:rsidR="00493A5A" w:rsidRDefault="00493A5A" w:rsidP="00493A5A"/>
    <w:p w14:paraId="596E0476" w14:textId="77777777" w:rsidR="00493A5A" w:rsidRPr="00493A5A" w:rsidRDefault="00493A5A" w:rsidP="00493A5A"/>
    <w:p w14:paraId="35A0DDD5" w14:textId="1FD4C2F8" w:rsidR="00493A5A" w:rsidRDefault="00493A5A" w:rsidP="00493A5A">
      <w:pPr>
        <w:pStyle w:val="Heading1"/>
        <w:spacing w:before="600" w:after="600" w:line="312" w:lineRule="auto"/>
        <w:jc w:val="center"/>
        <w:rPr>
          <w:rFonts w:ascii="Times New Roman" w:hAnsi="Times New Roman"/>
          <w:b/>
          <w:bCs/>
          <w:i w:val="0"/>
          <w:iCs w:val="0"/>
          <w:sz w:val="40"/>
          <w:szCs w:val="40"/>
        </w:rPr>
      </w:pPr>
      <w:bookmarkStart w:id="44" w:name="_Toc104211850"/>
      <w:bookmarkStart w:id="45" w:name="_Toc105574612"/>
      <w:bookmarkStart w:id="46" w:name="_Toc6684066"/>
      <w:bookmarkStart w:id="47" w:name="_Toc6684127"/>
      <w:bookmarkStart w:id="48" w:name="_Toc6688595"/>
      <w:bookmarkStart w:id="49" w:name="_Toc7253361"/>
      <w:bookmarkStart w:id="50" w:name="_Toc7978868"/>
      <w:bookmarkStart w:id="51" w:name="_Toc8805994"/>
      <w:r w:rsidRPr="00493A5A">
        <w:rPr>
          <w:rFonts w:ascii="Times New Roman" w:hAnsi="Times New Roman"/>
          <w:b/>
          <w:bCs/>
          <w:i w:val="0"/>
          <w:iCs w:val="0"/>
          <w:sz w:val="40"/>
          <w:szCs w:val="40"/>
        </w:rPr>
        <w:lastRenderedPageBreak/>
        <w:t>DANH MỤC CÁC TỪ VIẾT TẮT</w:t>
      </w:r>
      <w:bookmarkEnd w:id="44"/>
      <w:bookmarkEnd w:id="45"/>
    </w:p>
    <w:tbl>
      <w:tblPr>
        <w:tblW w:w="93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58"/>
      </w:tblGrid>
      <w:tr w:rsidR="00493A5A" w:rsidRPr="00D721DA" w14:paraId="6A3491EE" w14:textId="77777777" w:rsidTr="005B7726">
        <w:trPr>
          <w:trHeight w:val="653"/>
          <w:jc w:val="center"/>
        </w:trPr>
        <w:tc>
          <w:tcPr>
            <w:tcW w:w="1638" w:type="dxa"/>
            <w:shd w:val="clear" w:color="auto" w:fill="auto"/>
          </w:tcPr>
          <w:p w14:paraId="32CB9858" w14:textId="77777777" w:rsidR="00493A5A" w:rsidRPr="00D721DA" w:rsidRDefault="00493A5A" w:rsidP="005B7726">
            <w:pPr>
              <w:spacing w:before="120" w:line="360" w:lineRule="auto"/>
              <w:jc w:val="both"/>
              <w:rPr>
                <w:rFonts w:ascii="Times New Roman" w:hAnsi="Times New Roman"/>
                <w:b/>
                <w:sz w:val="26"/>
                <w:szCs w:val="26"/>
              </w:rPr>
            </w:pPr>
            <w:r w:rsidRPr="00D721DA">
              <w:rPr>
                <w:rFonts w:ascii="Times New Roman" w:hAnsi="Times New Roman"/>
                <w:b/>
                <w:sz w:val="26"/>
                <w:szCs w:val="26"/>
              </w:rPr>
              <w:t>VIẾT TẮT</w:t>
            </w:r>
          </w:p>
        </w:tc>
        <w:tc>
          <w:tcPr>
            <w:tcW w:w="7758" w:type="dxa"/>
            <w:shd w:val="clear" w:color="auto" w:fill="auto"/>
          </w:tcPr>
          <w:p w14:paraId="47A042EE" w14:textId="77777777" w:rsidR="00493A5A" w:rsidRPr="00D721DA" w:rsidRDefault="00493A5A" w:rsidP="005B7726">
            <w:pPr>
              <w:spacing w:before="120" w:line="360" w:lineRule="auto"/>
              <w:jc w:val="both"/>
              <w:rPr>
                <w:rFonts w:ascii="Times New Roman" w:hAnsi="Times New Roman"/>
                <w:b/>
                <w:sz w:val="26"/>
                <w:szCs w:val="26"/>
              </w:rPr>
            </w:pPr>
            <w:r w:rsidRPr="00D721DA">
              <w:rPr>
                <w:rFonts w:ascii="Times New Roman" w:hAnsi="Times New Roman"/>
                <w:b/>
                <w:sz w:val="26"/>
                <w:szCs w:val="26"/>
              </w:rPr>
              <w:t>NỘI DUNG</w:t>
            </w:r>
          </w:p>
        </w:tc>
      </w:tr>
      <w:tr w:rsidR="00493A5A" w:rsidRPr="00D721DA" w14:paraId="0170F04F" w14:textId="77777777" w:rsidTr="005B7726">
        <w:trPr>
          <w:trHeight w:val="527"/>
          <w:jc w:val="center"/>
        </w:trPr>
        <w:tc>
          <w:tcPr>
            <w:tcW w:w="1638" w:type="dxa"/>
            <w:shd w:val="clear" w:color="auto" w:fill="auto"/>
          </w:tcPr>
          <w:p w14:paraId="7DCF3FC2"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rPr>
              <w:t>5E</w:t>
            </w:r>
          </w:p>
        </w:tc>
        <w:tc>
          <w:tcPr>
            <w:tcW w:w="7758" w:type="dxa"/>
            <w:shd w:val="clear" w:color="auto" w:fill="auto"/>
          </w:tcPr>
          <w:p w14:paraId="12CDEFB0" w14:textId="77777777" w:rsidR="00493A5A" w:rsidRPr="00D721DA" w:rsidRDefault="00493A5A" w:rsidP="005B7726">
            <w:pPr>
              <w:spacing w:before="120" w:line="360" w:lineRule="auto"/>
              <w:jc w:val="both"/>
              <w:rPr>
                <w:rFonts w:ascii="Times New Roman" w:hAnsi="Times New Roman"/>
                <w:sz w:val="30"/>
                <w:szCs w:val="30"/>
              </w:rPr>
            </w:pPr>
            <w:proofErr w:type="spellStart"/>
            <w:r w:rsidRPr="00D721DA">
              <w:rPr>
                <w:rFonts w:ascii="Times New Roman" w:hAnsi="Times New Roman"/>
                <w:sz w:val="30"/>
                <w:szCs w:val="30"/>
              </w:rPr>
              <w:t>Engagement,Exploration</w:t>
            </w:r>
            <w:proofErr w:type="spellEnd"/>
            <w:r w:rsidRPr="00D721DA">
              <w:rPr>
                <w:rFonts w:ascii="Times New Roman" w:hAnsi="Times New Roman"/>
                <w:sz w:val="30"/>
                <w:szCs w:val="30"/>
              </w:rPr>
              <w:t>, Explanation, Elaboration, Evaluation</w:t>
            </w:r>
          </w:p>
        </w:tc>
      </w:tr>
      <w:tr w:rsidR="00493A5A" w:rsidRPr="00D721DA" w14:paraId="261BF1E7" w14:textId="77777777" w:rsidTr="005B7726">
        <w:trPr>
          <w:trHeight w:val="585"/>
          <w:jc w:val="center"/>
        </w:trPr>
        <w:tc>
          <w:tcPr>
            <w:tcW w:w="1638" w:type="dxa"/>
            <w:shd w:val="clear" w:color="auto" w:fill="auto"/>
          </w:tcPr>
          <w:p w14:paraId="64BFB11B"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rPr>
              <w:t>STEM</w:t>
            </w:r>
          </w:p>
        </w:tc>
        <w:tc>
          <w:tcPr>
            <w:tcW w:w="7758" w:type="dxa"/>
            <w:shd w:val="clear" w:color="auto" w:fill="auto"/>
          </w:tcPr>
          <w:p w14:paraId="28FA51AC"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rPr>
              <w:t>Science Technology Engineering Mathematics</w:t>
            </w:r>
          </w:p>
        </w:tc>
      </w:tr>
      <w:tr w:rsidR="00493A5A" w:rsidRPr="00D721DA" w14:paraId="2770AC03" w14:textId="77777777" w:rsidTr="005B7726">
        <w:tblPrEx>
          <w:tblLook w:val="0000" w:firstRow="0" w:lastRow="0" w:firstColumn="0" w:lastColumn="0" w:noHBand="0" w:noVBand="0"/>
        </w:tblPrEx>
        <w:trPr>
          <w:trHeight w:val="142"/>
          <w:jc w:val="center"/>
        </w:trPr>
        <w:tc>
          <w:tcPr>
            <w:tcW w:w="1638" w:type="dxa"/>
          </w:tcPr>
          <w:p w14:paraId="191BEA29"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rPr>
              <w:t>HTML</w:t>
            </w:r>
          </w:p>
        </w:tc>
        <w:tc>
          <w:tcPr>
            <w:tcW w:w="7758" w:type="dxa"/>
          </w:tcPr>
          <w:p w14:paraId="5EF2E60F" w14:textId="77777777" w:rsidR="00493A5A" w:rsidRPr="00D721DA" w:rsidRDefault="00493A5A" w:rsidP="005B7726">
            <w:pPr>
              <w:spacing w:before="120" w:line="360" w:lineRule="auto"/>
              <w:jc w:val="both"/>
              <w:rPr>
                <w:rFonts w:ascii="Times New Roman" w:hAnsi="Times New Roman"/>
                <w:sz w:val="30"/>
                <w:szCs w:val="30"/>
              </w:rPr>
            </w:pPr>
            <w:r w:rsidRPr="00D721DA">
              <w:rPr>
                <w:rStyle w:val="Strong"/>
                <w:rFonts w:ascii="Times New Roman" w:hAnsi="Times New Roman"/>
                <w:b w:val="0"/>
                <w:bCs w:val="0"/>
                <w:sz w:val="30"/>
                <w:szCs w:val="30"/>
                <w:shd w:val="clear" w:color="auto" w:fill="FFFFFF"/>
              </w:rPr>
              <w:t>Hypertext Markup Language</w:t>
            </w:r>
          </w:p>
        </w:tc>
      </w:tr>
      <w:tr w:rsidR="00493A5A" w:rsidRPr="00D721DA" w14:paraId="47D80CD2" w14:textId="77777777" w:rsidTr="005B7726">
        <w:tblPrEx>
          <w:tblLook w:val="0000" w:firstRow="0" w:lastRow="0" w:firstColumn="0" w:lastColumn="0" w:noHBand="0" w:noVBand="0"/>
        </w:tblPrEx>
        <w:trPr>
          <w:trHeight w:val="99"/>
          <w:jc w:val="center"/>
        </w:trPr>
        <w:tc>
          <w:tcPr>
            <w:tcW w:w="1638" w:type="dxa"/>
          </w:tcPr>
          <w:p w14:paraId="2883AB69"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shd w:val="clear" w:color="auto" w:fill="FFFFFF"/>
              </w:rPr>
              <w:t>CSS</w:t>
            </w:r>
          </w:p>
        </w:tc>
        <w:tc>
          <w:tcPr>
            <w:tcW w:w="7758" w:type="dxa"/>
          </w:tcPr>
          <w:p w14:paraId="5E539716" w14:textId="77777777" w:rsidR="00493A5A" w:rsidRPr="00D721DA" w:rsidRDefault="00493A5A" w:rsidP="005B7726">
            <w:pPr>
              <w:spacing w:before="120" w:line="360" w:lineRule="auto"/>
              <w:jc w:val="both"/>
              <w:rPr>
                <w:rFonts w:ascii="Times New Roman" w:hAnsi="Times New Roman"/>
                <w:sz w:val="30"/>
                <w:szCs w:val="30"/>
              </w:rPr>
            </w:pPr>
            <w:r w:rsidRPr="00D721DA">
              <w:rPr>
                <w:rFonts w:ascii="Times New Roman" w:hAnsi="Times New Roman"/>
                <w:sz w:val="30"/>
                <w:szCs w:val="30"/>
                <w:shd w:val="clear" w:color="auto" w:fill="FFFFFF"/>
              </w:rPr>
              <w:t>Cascading Style Sheet</w:t>
            </w:r>
          </w:p>
        </w:tc>
      </w:tr>
    </w:tbl>
    <w:p w14:paraId="40485AAE" w14:textId="77777777" w:rsidR="00493A5A" w:rsidRPr="00493A5A" w:rsidRDefault="00493A5A" w:rsidP="00493A5A"/>
    <w:p w14:paraId="16B479DF" w14:textId="39957471" w:rsidR="00B004FB" w:rsidRPr="00D721DA" w:rsidRDefault="004B0BAE" w:rsidP="006A7499">
      <w:pPr>
        <w:pStyle w:val="Heading1"/>
        <w:spacing w:before="600" w:after="600" w:line="312" w:lineRule="auto"/>
        <w:jc w:val="center"/>
        <w:rPr>
          <w:rFonts w:ascii="Times New Roman" w:hAnsi="Times New Roman"/>
          <w:b/>
          <w:i w:val="0"/>
          <w:sz w:val="40"/>
          <w:szCs w:val="40"/>
        </w:rPr>
      </w:pPr>
      <w:r w:rsidRPr="00493A5A">
        <w:br w:type="page"/>
      </w:r>
      <w:bookmarkStart w:id="52" w:name="_Toc9016560"/>
      <w:bookmarkStart w:id="53" w:name="_Toc104211851"/>
      <w:bookmarkStart w:id="54" w:name="_Toc104212107"/>
      <w:bookmarkStart w:id="55" w:name="_Toc104212275"/>
      <w:bookmarkStart w:id="56" w:name="_Toc104213049"/>
      <w:bookmarkStart w:id="57" w:name="_Toc105574613"/>
      <w:r w:rsidR="00606596" w:rsidRPr="00D721DA">
        <w:rPr>
          <w:rFonts w:ascii="Times New Roman" w:hAnsi="Times New Roman"/>
          <w:b/>
          <w:i w:val="0"/>
          <w:sz w:val="40"/>
          <w:szCs w:val="40"/>
        </w:rPr>
        <w:lastRenderedPageBreak/>
        <w:t xml:space="preserve">DANH MỤC </w:t>
      </w:r>
      <w:r w:rsidR="00E83B3F" w:rsidRPr="00D721DA">
        <w:rPr>
          <w:rFonts w:ascii="Times New Roman" w:hAnsi="Times New Roman"/>
          <w:b/>
          <w:i w:val="0"/>
          <w:sz w:val="40"/>
          <w:szCs w:val="40"/>
        </w:rPr>
        <w:t>HÌNH V</w:t>
      </w:r>
      <w:bookmarkStart w:id="58" w:name="_Toc104211858"/>
      <w:bookmarkStart w:id="59" w:name="_Toc6684067"/>
      <w:bookmarkStart w:id="60" w:name="_Toc6684128"/>
      <w:bookmarkStart w:id="61" w:name="_Toc6688596"/>
      <w:bookmarkStart w:id="62" w:name="_Toc7253362"/>
      <w:bookmarkStart w:id="63" w:name="_Toc7978869"/>
      <w:bookmarkStart w:id="64" w:name="_Toc8805995"/>
      <w:bookmarkStart w:id="65" w:name="_Toc9016562"/>
      <w:bookmarkStart w:id="66" w:name="_Toc104211859"/>
      <w:bookmarkEnd w:id="46"/>
      <w:bookmarkEnd w:id="47"/>
      <w:bookmarkEnd w:id="48"/>
      <w:bookmarkEnd w:id="49"/>
      <w:bookmarkEnd w:id="50"/>
      <w:bookmarkEnd w:id="51"/>
      <w:bookmarkEnd w:id="52"/>
      <w:bookmarkEnd w:id="53"/>
      <w:bookmarkEnd w:id="54"/>
      <w:bookmarkEnd w:id="55"/>
      <w:bookmarkEnd w:id="56"/>
      <w:bookmarkEnd w:id="58"/>
      <w:r w:rsidR="00667D6F" w:rsidRPr="00D721DA">
        <w:rPr>
          <w:rFonts w:ascii="Times New Roman" w:hAnsi="Times New Roman"/>
          <w:b/>
          <w:i w:val="0"/>
          <w:sz w:val="40"/>
          <w:szCs w:val="40"/>
        </w:rPr>
        <w:t>Ẽ</w:t>
      </w:r>
      <w:bookmarkEnd w:id="57"/>
    </w:p>
    <w:p w14:paraId="44DF1FB9" w14:textId="22FECD2A" w:rsidR="001D138D" w:rsidRPr="001D138D" w:rsidRDefault="001B4821" w:rsidP="001D138D">
      <w:pPr>
        <w:pStyle w:val="TableofFigures"/>
        <w:tabs>
          <w:tab w:val="right" w:leader="dot" w:pos="9062"/>
        </w:tabs>
        <w:spacing w:line="360" w:lineRule="auto"/>
        <w:rPr>
          <w:rFonts w:ascii="Times New Roman" w:eastAsiaTheme="minorEastAsia" w:hAnsi="Times New Roman"/>
          <w:noProof/>
          <w:sz w:val="22"/>
          <w:szCs w:val="22"/>
        </w:rPr>
      </w:pPr>
      <w:r w:rsidRPr="00327D85">
        <w:rPr>
          <w:rFonts w:ascii="Times New Roman" w:hAnsi="Times New Roman"/>
        </w:rPr>
        <w:fldChar w:fldCharType="begin"/>
      </w:r>
      <w:r w:rsidRPr="00327D85">
        <w:rPr>
          <w:rFonts w:ascii="Times New Roman" w:hAnsi="Times New Roman"/>
        </w:rPr>
        <w:instrText xml:space="preserve"> TOC \h \z \c "Ảnh" </w:instrText>
      </w:r>
      <w:r w:rsidRPr="00327D85">
        <w:rPr>
          <w:rFonts w:ascii="Times New Roman" w:hAnsi="Times New Roman"/>
        </w:rPr>
        <w:fldChar w:fldCharType="separate"/>
      </w:r>
      <w:hyperlink w:anchor="_Toc105574681" w:history="1">
        <w:r w:rsidR="001D138D" w:rsidRPr="001D138D">
          <w:rPr>
            <w:rStyle w:val="Hyperlink"/>
            <w:rFonts w:ascii="Times New Roman" w:hAnsi="Times New Roman"/>
            <w:noProof/>
          </w:rPr>
          <w:t>Ảnh 1:HTML</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_Toc105574681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10</w:t>
        </w:r>
        <w:r w:rsidR="001D138D" w:rsidRPr="001D138D">
          <w:rPr>
            <w:rFonts w:ascii="Times New Roman" w:hAnsi="Times New Roman"/>
            <w:noProof/>
            <w:webHidden/>
          </w:rPr>
          <w:fldChar w:fldCharType="end"/>
        </w:r>
      </w:hyperlink>
    </w:p>
    <w:p w14:paraId="3ED0CCC1" w14:textId="221BC120"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2" w:history="1">
        <w:r w:rsidR="001D138D" w:rsidRPr="001D138D">
          <w:rPr>
            <w:rStyle w:val="Hyperlink"/>
            <w:rFonts w:ascii="Times New Roman" w:hAnsi="Times New Roman"/>
            <w:noProof/>
          </w:rPr>
          <w:t>Ảnh 2:CSS</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_Toc105574682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11</w:t>
        </w:r>
        <w:r w:rsidR="001D138D" w:rsidRPr="001D138D">
          <w:rPr>
            <w:rFonts w:ascii="Times New Roman" w:hAnsi="Times New Roman"/>
            <w:noProof/>
            <w:webHidden/>
          </w:rPr>
          <w:fldChar w:fldCharType="end"/>
        </w:r>
      </w:hyperlink>
    </w:p>
    <w:p w14:paraId="6B4BEC11" w14:textId="21DD22B9"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3" w:history="1">
        <w:r w:rsidR="001D138D" w:rsidRPr="001D138D">
          <w:rPr>
            <w:rStyle w:val="Hyperlink"/>
            <w:rFonts w:ascii="Times New Roman" w:hAnsi="Times New Roman"/>
            <w:noProof/>
          </w:rPr>
          <w:t>Ảnh 3:JavaScript</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_Toc105574683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11</w:t>
        </w:r>
        <w:r w:rsidR="001D138D" w:rsidRPr="001D138D">
          <w:rPr>
            <w:rFonts w:ascii="Times New Roman" w:hAnsi="Times New Roman"/>
            <w:noProof/>
            <w:webHidden/>
          </w:rPr>
          <w:fldChar w:fldCharType="end"/>
        </w:r>
      </w:hyperlink>
    </w:p>
    <w:p w14:paraId="5AAC2DDA" w14:textId="122AD477"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4" w:history="1">
        <w:r w:rsidR="001D138D" w:rsidRPr="001D138D">
          <w:rPr>
            <w:rStyle w:val="Hyperlink"/>
            <w:rFonts w:ascii="Times New Roman" w:hAnsi="Times New Roman"/>
            <w:noProof/>
          </w:rPr>
          <w:t>Ảnh 4:Phân tích thiết kế</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_Toc105574684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13</w:t>
        </w:r>
        <w:r w:rsidR="001D138D" w:rsidRPr="001D138D">
          <w:rPr>
            <w:rFonts w:ascii="Times New Roman" w:hAnsi="Times New Roman"/>
            <w:noProof/>
            <w:webHidden/>
          </w:rPr>
          <w:fldChar w:fldCharType="end"/>
        </w:r>
      </w:hyperlink>
    </w:p>
    <w:p w14:paraId="1A67F0C5" w14:textId="7F513F46"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5" w:history="1">
        <w:r w:rsidR="001D138D" w:rsidRPr="001D138D">
          <w:rPr>
            <w:rStyle w:val="Hyperlink"/>
            <w:rFonts w:ascii="Times New Roman" w:hAnsi="Times New Roman"/>
            <w:noProof/>
          </w:rPr>
          <w:t>Ảnh 5:Trang chủ</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_Toc105574685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15</w:t>
        </w:r>
        <w:r w:rsidR="001D138D" w:rsidRPr="001D138D">
          <w:rPr>
            <w:rFonts w:ascii="Times New Roman" w:hAnsi="Times New Roman"/>
            <w:noProof/>
            <w:webHidden/>
          </w:rPr>
          <w:fldChar w:fldCharType="end"/>
        </w:r>
      </w:hyperlink>
    </w:p>
    <w:p w14:paraId="208C709D" w14:textId="5B212743"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6" w:history="1">
        <w:r w:rsidR="001D138D" w:rsidRPr="001D138D">
          <w:rPr>
            <w:rStyle w:val="Hyperlink"/>
            <w:rFonts w:ascii="Times New Roman" w:hAnsi="Times New Roman"/>
            <w:noProof/>
          </w:rPr>
          <w:t>Ảnh 6:Trang chủ</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_Toc105574686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15</w:t>
        </w:r>
        <w:r w:rsidR="001D138D" w:rsidRPr="001D138D">
          <w:rPr>
            <w:rFonts w:ascii="Times New Roman" w:hAnsi="Times New Roman"/>
            <w:noProof/>
            <w:webHidden/>
          </w:rPr>
          <w:fldChar w:fldCharType="end"/>
        </w:r>
      </w:hyperlink>
    </w:p>
    <w:p w14:paraId="46C8EF9B" w14:textId="0658115B"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7" w:history="1">
        <w:r w:rsidR="001D138D" w:rsidRPr="001D138D">
          <w:rPr>
            <w:rStyle w:val="Hyperlink"/>
            <w:rFonts w:ascii="Times New Roman" w:hAnsi="Times New Roman"/>
            <w:noProof/>
          </w:rPr>
          <w:t>Ảnh 7:Trang chủ</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_Toc105574687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16</w:t>
        </w:r>
        <w:r w:rsidR="001D138D" w:rsidRPr="001D138D">
          <w:rPr>
            <w:rFonts w:ascii="Times New Roman" w:hAnsi="Times New Roman"/>
            <w:noProof/>
            <w:webHidden/>
          </w:rPr>
          <w:fldChar w:fldCharType="end"/>
        </w:r>
      </w:hyperlink>
    </w:p>
    <w:p w14:paraId="259CEC78" w14:textId="22B0A36F"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8" w:history="1">
        <w:r w:rsidR="001D138D" w:rsidRPr="001D138D">
          <w:rPr>
            <w:rStyle w:val="Hyperlink"/>
            <w:rFonts w:ascii="Times New Roman" w:hAnsi="Times New Roman"/>
            <w:noProof/>
          </w:rPr>
          <w:t>Ảnh 8: Thông tin phim</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_Toc105574688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16</w:t>
        </w:r>
        <w:r w:rsidR="001D138D" w:rsidRPr="001D138D">
          <w:rPr>
            <w:rFonts w:ascii="Times New Roman" w:hAnsi="Times New Roman"/>
            <w:noProof/>
            <w:webHidden/>
          </w:rPr>
          <w:fldChar w:fldCharType="end"/>
        </w:r>
      </w:hyperlink>
    </w:p>
    <w:p w14:paraId="1028854C" w14:textId="0C84A612"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89" w:history="1">
        <w:r w:rsidR="001D138D" w:rsidRPr="001D138D">
          <w:rPr>
            <w:rStyle w:val="Hyperlink"/>
            <w:rFonts w:ascii="Times New Roman" w:hAnsi="Times New Roman"/>
            <w:noProof/>
          </w:rPr>
          <w:t>Ảnh 9: Tin tức</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_Toc105574689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17</w:t>
        </w:r>
        <w:r w:rsidR="001D138D" w:rsidRPr="001D138D">
          <w:rPr>
            <w:rFonts w:ascii="Times New Roman" w:hAnsi="Times New Roman"/>
            <w:noProof/>
            <w:webHidden/>
          </w:rPr>
          <w:fldChar w:fldCharType="end"/>
        </w:r>
      </w:hyperlink>
    </w:p>
    <w:p w14:paraId="7D8E75F2" w14:textId="07BE80FF"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0" w:history="1">
        <w:r w:rsidR="001D138D" w:rsidRPr="001D138D">
          <w:rPr>
            <w:rStyle w:val="Hyperlink"/>
            <w:rFonts w:ascii="Times New Roman" w:hAnsi="Times New Roman"/>
            <w:noProof/>
          </w:rPr>
          <w:t>Ảnh 10: Bình luận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_Toc105574690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17</w:t>
        </w:r>
        <w:r w:rsidR="001D138D" w:rsidRPr="001D138D">
          <w:rPr>
            <w:rFonts w:ascii="Times New Roman" w:hAnsi="Times New Roman"/>
            <w:noProof/>
            <w:webHidden/>
          </w:rPr>
          <w:fldChar w:fldCharType="end"/>
        </w:r>
      </w:hyperlink>
    </w:p>
    <w:p w14:paraId="5D4FADBD" w14:textId="2E6B39AA"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1" w:history="1">
        <w:r w:rsidR="001D138D" w:rsidRPr="001D138D">
          <w:rPr>
            <w:rStyle w:val="Hyperlink"/>
            <w:rFonts w:ascii="Times New Roman" w:hAnsi="Times New Roman"/>
            <w:noProof/>
          </w:rPr>
          <w:t>Ảnh 11:Thành viên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_Toc105574691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18</w:t>
        </w:r>
        <w:r w:rsidR="001D138D" w:rsidRPr="001D138D">
          <w:rPr>
            <w:rFonts w:ascii="Times New Roman" w:hAnsi="Times New Roman"/>
            <w:noProof/>
            <w:webHidden/>
          </w:rPr>
          <w:fldChar w:fldCharType="end"/>
        </w:r>
      </w:hyperlink>
    </w:p>
    <w:p w14:paraId="54C909FE" w14:textId="12670605"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2" w:history="1">
        <w:r w:rsidR="001D138D" w:rsidRPr="001D138D">
          <w:rPr>
            <w:rStyle w:val="Hyperlink"/>
            <w:rFonts w:ascii="Times New Roman" w:hAnsi="Times New Roman"/>
            <w:noProof/>
          </w:rPr>
          <w:t>Ảnh 12:Thành viên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_Toc105574692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18</w:t>
        </w:r>
        <w:r w:rsidR="001D138D" w:rsidRPr="001D138D">
          <w:rPr>
            <w:rFonts w:ascii="Times New Roman" w:hAnsi="Times New Roman"/>
            <w:noProof/>
            <w:webHidden/>
          </w:rPr>
          <w:fldChar w:fldCharType="end"/>
        </w:r>
      </w:hyperlink>
    </w:p>
    <w:p w14:paraId="3F91496A" w14:textId="1BE3060F"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3" w:history="1">
        <w:r w:rsidR="001D138D" w:rsidRPr="001D138D">
          <w:rPr>
            <w:rStyle w:val="Hyperlink"/>
            <w:rFonts w:ascii="Times New Roman" w:hAnsi="Times New Roman"/>
            <w:noProof/>
          </w:rPr>
          <w:t>Ảnh 13:Giá vé</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_Toc105574693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19</w:t>
        </w:r>
        <w:r w:rsidR="001D138D" w:rsidRPr="001D138D">
          <w:rPr>
            <w:rFonts w:ascii="Times New Roman" w:hAnsi="Times New Roman"/>
            <w:noProof/>
            <w:webHidden/>
          </w:rPr>
          <w:fldChar w:fldCharType="end"/>
        </w:r>
      </w:hyperlink>
    </w:p>
    <w:p w14:paraId="43BA2FD0" w14:textId="5E0CDD6F"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4" w:history="1">
        <w:r w:rsidR="001D138D" w:rsidRPr="001D138D">
          <w:rPr>
            <w:rStyle w:val="Hyperlink"/>
            <w:rFonts w:ascii="Times New Roman" w:hAnsi="Times New Roman"/>
            <w:noProof/>
          </w:rPr>
          <w:t>Ảnh 14:Liên hệ</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_Toc105574694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19</w:t>
        </w:r>
        <w:r w:rsidR="001D138D" w:rsidRPr="001D138D">
          <w:rPr>
            <w:rFonts w:ascii="Times New Roman" w:hAnsi="Times New Roman"/>
            <w:noProof/>
            <w:webHidden/>
          </w:rPr>
          <w:fldChar w:fldCharType="end"/>
        </w:r>
      </w:hyperlink>
    </w:p>
    <w:p w14:paraId="58C92344" w14:textId="35ACA6A0"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5" w:history="1">
        <w:r w:rsidR="001D138D" w:rsidRPr="001D138D">
          <w:rPr>
            <w:rStyle w:val="Hyperlink"/>
            <w:rFonts w:ascii="Times New Roman" w:hAnsi="Times New Roman"/>
            <w:noProof/>
          </w:rPr>
          <w:t>Ảnh 15:Đăng nhập</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_Toc105574695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20</w:t>
        </w:r>
        <w:r w:rsidR="001D138D" w:rsidRPr="001D138D">
          <w:rPr>
            <w:rFonts w:ascii="Times New Roman" w:hAnsi="Times New Roman"/>
            <w:noProof/>
            <w:webHidden/>
          </w:rPr>
          <w:fldChar w:fldCharType="end"/>
        </w:r>
      </w:hyperlink>
    </w:p>
    <w:p w14:paraId="375AC657" w14:textId="3E2D60E4"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6" w:history="1">
        <w:r w:rsidR="001D138D" w:rsidRPr="001D138D">
          <w:rPr>
            <w:rStyle w:val="Hyperlink"/>
            <w:rFonts w:ascii="Times New Roman" w:hAnsi="Times New Roman"/>
            <w:noProof/>
          </w:rPr>
          <w:t>Ảnh 16:Đăng kí</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_Toc105574696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20</w:t>
        </w:r>
        <w:r w:rsidR="001D138D" w:rsidRPr="001D138D">
          <w:rPr>
            <w:rFonts w:ascii="Times New Roman" w:hAnsi="Times New Roman"/>
            <w:noProof/>
            <w:webHidden/>
          </w:rPr>
          <w:fldChar w:fldCharType="end"/>
        </w:r>
      </w:hyperlink>
    </w:p>
    <w:p w14:paraId="3077BAE4" w14:textId="248E6A89"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7" w:history="1">
        <w:r w:rsidR="001D138D" w:rsidRPr="001D138D">
          <w:rPr>
            <w:rStyle w:val="Hyperlink"/>
            <w:rFonts w:ascii="Times New Roman" w:hAnsi="Times New Roman"/>
            <w:noProof/>
          </w:rPr>
          <w:t>Ảnh 17:Đặt vé</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_Toc105574697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21</w:t>
        </w:r>
        <w:r w:rsidR="001D138D" w:rsidRPr="001D138D">
          <w:rPr>
            <w:rFonts w:ascii="Times New Roman" w:hAnsi="Times New Roman"/>
            <w:noProof/>
            <w:webHidden/>
          </w:rPr>
          <w:fldChar w:fldCharType="end"/>
        </w:r>
      </w:hyperlink>
    </w:p>
    <w:p w14:paraId="7C499B02" w14:textId="5CB7D35F"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8" w:history="1">
        <w:r w:rsidR="001D138D" w:rsidRPr="001D138D">
          <w:rPr>
            <w:rStyle w:val="Hyperlink"/>
            <w:rFonts w:ascii="Times New Roman" w:hAnsi="Times New Roman"/>
            <w:noProof/>
          </w:rPr>
          <w:t>Ảnh 18:Đặt đồ ăn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_Toc105574698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21</w:t>
        </w:r>
        <w:r w:rsidR="001D138D" w:rsidRPr="001D138D">
          <w:rPr>
            <w:rFonts w:ascii="Times New Roman" w:hAnsi="Times New Roman"/>
            <w:noProof/>
            <w:webHidden/>
          </w:rPr>
          <w:fldChar w:fldCharType="end"/>
        </w:r>
      </w:hyperlink>
    </w:p>
    <w:p w14:paraId="2ECCA84B" w14:textId="5EBB6E31" w:rsidR="001D138D" w:rsidRPr="001D138D" w:rsidRDefault="00AC3E37" w:rsidP="001D138D">
      <w:pPr>
        <w:pStyle w:val="TableofFigures"/>
        <w:tabs>
          <w:tab w:val="right" w:leader="dot" w:pos="9062"/>
        </w:tabs>
        <w:spacing w:line="360" w:lineRule="auto"/>
        <w:rPr>
          <w:rFonts w:ascii="Times New Roman" w:eastAsiaTheme="minorEastAsia" w:hAnsi="Times New Roman"/>
          <w:noProof/>
          <w:sz w:val="22"/>
          <w:szCs w:val="22"/>
        </w:rPr>
      </w:pPr>
      <w:hyperlink w:anchor="_Toc105574699" w:history="1">
        <w:r w:rsidR="001D138D" w:rsidRPr="001D138D">
          <w:rPr>
            <w:rStyle w:val="Hyperlink"/>
            <w:rFonts w:ascii="Times New Roman" w:hAnsi="Times New Roman"/>
            <w:noProof/>
          </w:rPr>
          <w:t>Ảnh 19:Thanh toán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_Toc105574699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22</w:t>
        </w:r>
        <w:r w:rsidR="001D138D" w:rsidRPr="001D138D">
          <w:rPr>
            <w:rFonts w:ascii="Times New Roman" w:hAnsi="Times New Roman"/>
            <w:noProof/>
            <w:webHidden/>
          </w:rPr>
          <w:fldChar w:fldCharType="end"/>
        </w:r>
      </w:hyperlink>
    </w:p>
    <w:p w14:paraId="7C6115CA" w14:textId="11408853" w:rsidR="001D138D" w:rsidRDefault="00AC3E37" w:rsidP="001D138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05574700" w:history="1">
        <w:r w:rsidR="001D138D" w:rsidRPr="001D138D">
          <w:rPr>
            <w:rStyle w:val="Hyperlink"/>
            <w:rFonts w:ascii="Times New Roman" w:hAnsi="Times New Roman"/>
            <w:noProof/>
          </w:rPr>
          <w:t>Ảnh 20:Thông tin cá nhân</w:t>
        </w:r>
        <w:r w:rsidR="001D138D" w:rsidRPr="001D138D">
          <w:rPr>
            <w:rFonts w:ascii="Times New Roman" w:hAnsi="Times New Roman"/>
            <w:noProof/>
            <w:webHidden/>
          </w:rPr>
          <w:tab/>
        </w:r>
        <w:r w:rsidR="001D138D" w:rsidRPr="001D138D">
          <w:rPr>
            <w:rFonts w:ascii="Times New Roman" w:hAnsi="Times New Roman"/>
            <w:noProof/>
            <w:webHidden/>
          </w:rPr>
          <w:fldChar w:fldCharType="begin"/>
        </w:r>
        <w:r w:rsidR="001D138D" w:rsidRPr="001D138D">
          <w:rPr>
            <w:rFonts w:ascii="Times New Roman" w:hAnsi="Times New Roman"/>
            <w:noProof/>
            <w:webHidden/>
          </w:rPr>
          <w:instrText xml:space="preserve"> PAGEREF _Toc105574700 \h </w:instrText>
        </w:r>
        <w:r w:rsidR="001D138D" w:rsidRPr="001D138D">
          <w:rPr>
            <w:rFonts w:ascii="Times New Roman" w:hAnsi="Times New Roman"/>
            <w:noProof/>
            <w:webHidden/>
          </w:rPr>
        </w:r>
        <w:r w:rsidR="001D138D" w:rsidRPr="001D138D">
          <w:rPr>
            <w:rFonts w:ascii="Times New Roman" w:hAnsi="Times New Roman"/>
            <w:noProof/>
            <w:webHidden/>
          </w:rPr>
          <w:fldChar w:fldCharType="separate"/>
        </w:r>
        <w:r w:rsidR="001D138D" w:rsidRPr="001D138D">
          <w:rPr>
            <w:rFonts w:ascii="Times New Roman" w:hAnsi="Times New Roman"/>
            <w:noProof/>
            <w:webHidden/>
          </w:rPr>
          <w:t>22</w:t>
        </w:r>
        <w:r w:rsidR="001D138D" w:rsidRPr="001D138D">
          <w:rPr>
            <w:rFonts w:ascii="Times New Roman" w:hAnsi="Times New Roman"/>
            <w:noProof/>
            <w:webHidden/>
          </w:rPr>
          <w:fldChar w:fldCharType="end"/>
        </w:r>
      </w:hyperlink>
    </w:p>
    <w:p w14:paraId="37D61B39" w14:textId="338DF0B4" w:rsidR="001B4821" w:rsidRPr="00D721DA" w:rsidRDefault="001B4821" w:rsidP="00327D85">
      <w:pPr>
        <w:spacing w:line="360" w:lineRule="auto"/>
        <w:rPr>
          <w:rFonts w:ascii="Times New Roman" w:hAnsi="Times New Roman"/>
        </w:rPr>
      </w:pPr>
      <w:r w:rsidRPr="00327D85">
        <w:rPr>
          <w:rFonts w:ascii="Times New Roman" w:hAnsi="Times New Roman"/>
        </w:rPr>
        <w:fldChar w:fldCharType="end"/>
      </w:r>
    </w:p>
    <w:p w14:paraId="2E75D064" w14:textId="78C84CD7" w:rsidR="00B004FB" w:rsidRPr="00D721DA" w:rsidRDefault="00B004FB" w:rsidP="001336CF">
      <w:pPr>
        <w:jc w:val="both"/>
        <w:rPr>
          <w:rFonts w:ascii="Times New Roman" w:hAnsi="Times New Roman"/>
        </w:rPr>
      </w:pPr>
    </w:p>
    <w:p w14:paraId="3738BD02" w14:textId="16B7B498" w:rsidR="00B004FB" w:rsidRPr="00D721DA" w:rsidRDefault="00B004FB" w:rsidP="001336CF">
      <w:pPr>
        <w:jc w:val="both"/>
        <w:rPr>
          <w:rFonts w:ascii="Times New Roman" w:hAnsi="Times New Roman"/>
        </w:rPr>
      </w:pPr>
    </w:p>
    <w:p w14:paraId="2097EDE8" w14:textId="7F8EAA14" w:rsidR="00B004FB" w:rsidRPr="00D721DA" w:rsidRDefault="00B004FB" w:rsidP="001336CF">
      <w:pPr>
        <w:jc w:val="both"/>
        <w:rPr>
          <w:rFonts w:ascii="Times New Roman" w:hAnsi="Times New Roman"/>
        </w:rPr>
      </w:pPr>
    </w:p>
    <w:p w14:paraId="1F1FC870" w14:textId="21593E3E" w:rsidR="00B004FB" w:rsidRPr="00D721DA" w:rsidRDefault="00B004FB" w:rsidP="001336CF">
      <w:pPr>
        <w:jc w:val="both"/>
        <w:rPr>
          <w:rFonts w:ascii="Times New Roman" w:hAnsi="Times New Roman"/>
        </w:rPr>
      </w:pPr>
    </w:p>
    <w:p w14:paraId="77B583EC" w14:textId="0992E5CE" w:rsidR="00B004FB" w:rsidRPr="00D721DA" w:rsidRDefault="00B004FB" w:rsidP="001336CF">
      <w:pPr>
        <w:jc w:val="both"/>
        <w:rPr>
          <w:rFonts w:ascii="Times New Roman" w:hAnsi="Times New Roman"/>
        </w:rPr>
      </w:pPr>
    </w:p>
    <w:p w14:paraId="6386C70E" w14:textId="448F5F45" w:rsidR="00B004FB" w:rsidRPr="00D721DA" w:rsidRDefault="00B004FB" w:rsidP="001336CF">
      <w:pPr>
        <w:jc w:val="both"/>
        <w:rPr>
          <w:rFonts w:ascii="Times New Roman" w:hAnsi="Times New Roman"/>
        </w:rPr>
      </w:pPr>
    </w:p>
    <w:p w14:paraId="58E9A2A9" w14:textId="77777777" w:rsidR="006A7499" w:rsidRPr="00D721DA" w:rsidRDefault="006A7499" w:rsidP="001336CF">
      <w:pPr>
        <w:jc w:val="both"/>
        <w:rPr>
          <w:rFonts w:ascii="Times New Roman" w:hAnsi="Times New Roman"/>
        </w:rPr>
      </w:pPr>
    </w:p>
    <w:p w14:paraId="03E001BA" w14:textId="59CC8919" w:rsidR="00B95055" w:rsidRPr="00D721DA" w:rsidRDefault="00FD3FC0" w:rsidP="001336CF">
      <w:pPr>
        <w:pStyle w:val="Heading1"/>
        <w:spacing w:before="600" w:after="600" w:line="312" w:lineRule="auto"/>
        <w:jc w:val="center"/>
        <w:rPr>
          <w:rFonts w:ascii="Times New Roman" w:hAnsi="Times New Roman"/>
          <w:b/>
          <w:i w:val="0"/>
          <w:sz w:val="40"/>
          <w:szCs w:val="40"/>
        </w:rPr>
      </w:pPr>
      <w:bookmarkStart w:id="67" w:name="_Toc105574614"/>
      <w:r w:rsidRPr="00D721DA">
        <w:rPr>
          <w:rFonts w:ascii="Times New Roman" w:hAnsi="Times New Roman"/>
          <w:b/>
          <w:i w:val="0"/>
          <w:sz w:val="40"/>
          <w:szCs w:val="40"/>
        </w:rPr>
        <w:lastRenderedPageBreak/>
        <w:t>MỞ ĐẦU</w:t>
      </w:r>
      <w:bookmarkEnd w:id="59"/>
      <w:bookmarkEnd w:id="60"/>
      <w:bookmarkEnd w:id="61"/>
      <w:bookmarkEnd w:id="62"/>
      <w:bookmarkEnd w:id="63"/>
      <w:bookmarkEnd w:id="64"/>
      <w:bookmarkEnd w:id="65"/>
      <w:bookmarkEnd w:id="66"/>
      <w:bookmarkEnd w:id="67"/>
    </w:p>
    <w:p w14:paraId="43AEE57B" w14:textId="4C2EFA3F" w:rsidR="00E73885" w:rsidRPr="00D721DA" w:rsidRDefault="00F83E27" w:rsidP="001336CF">
      <w:pPr>
        <w:pStyle w:val="StyleHeading2TimesNewRoman14pt1"/>
        <w:jc w:val="both"/>
        <w:rPr>
          <w:sz w:val="30"/>
          <w:szCs w:val="30"/>
        </w:rPr>
      </w:pPr>
      <w:bookmarkStart w:id="68" w:name="_Toc6684068"/>
      <w:bookmarkStart w:id="69" w:name="_Toc6684129"/>
      <w:bookmarkStart w:id="70" w:name="_Toc6688597"/>
      <w:bookmarkStart w:id="71" w:name="_Toc7253363"/>
      <w:bookmarkStart w:id="72" w:name="_Toc7978870"/>
      <w:bookmarkStart w:id="73" w:name="_Ref8074487"/>
      <w:bookmarkStart w:id="74" w:name="_Toc8805996"/>
      <w:bookmarkStart w:id="75" w:name="_Toc9016563"/>
      <w:bookmarkStart w:id="76" w:name="_Toc104211860"/>
      <w:bookmarkStart w:id="77" w:name="_Toc105574615"/>
      <w:r w:rsidRPr="00D721DA">
        <w:rPr>
          <w:sz w:val="26"/>
          <w:szCs w:val="26"/>
        </w:rPr>
        <w:t xml:space="preserve">1. </w:t>
      </w:r>
      <w:proofErr w:type="spellStart"/>
      <w:r w:rsidR="00E73885" w:rsidRPr="00D721DA">
        <w:rPr>
          <w:sz w:val="30"/>
          <w:szCs w:val="30"/>
        </w:rPr>
        <w:t>Giới</w:t>
      </w:r>
      <w:proofErr w:type="spellEnd"/>
      <w:r w:rsidR="00E73885" w:rsidRPr="00D721DA">
        <w:rPr>
          <w:sz w:val="30"/>
          <w:szCs w:val="30"/>
        </w:rPr>
        <w:t xml:space="preserve"> </w:t>
      </w:r>
      <w:proofErr w:type="spellStart"/>
      <w:r w:rsidR="00E73885" w:rsidRPr="00D721DA">
        <w:rPr>
          <w:sz w:val="30"/>
          <w:szCs w:val="30"/>
        </w:rPr>
        <w:t>thiệu</w:t>
      </w:r>
      <w:bookmarkEnd w:id="68"/>
      <w:bookmarkEnd w:id="69"/>
      <w:bookmarkEnd w:id="70"/>
      <w:bookmarkEnd w:id="71"/>
      <w:bookmarkEnd w:id="72"/>
      <w:bookmarkEnd w:id="73"/>
      <w:bookmarkEnd w:id="74"/>
      <w:bookmarkEnd w:id="75"/>
      <w:bookmarkEnd w:id="76"/>
      <w:bookmarkEnd w:id="77"/>
      <w:proofErr w:type="spellEnd"/>
    </w:p>
    <w:p w14:paraId="4D5F7B5F" w14:textId="2507FCB3" w:rsidR="00C179AD" w:rsidRPr="00D721DA" w:rsidRDefault="00C179AD" w:rsidP="00966E41">
      <w:pPr>
        <w:spacing w:before="80" w:after="80" w:line="276" w:lineRule="auto"/>
        <w:ind w:firstLine="567"/>
        <w:jc w:val="both"/>
        <w:rPr>
          <w:rFonts w:ascii="Times New Roman" w:hAnsi="Times New Roman"/>
          <w:szCs w:val="28"/>
        </w:rPr>
      </w:pPr>
      <w:proofErr w:type="spellStart"/>
      <w:r w:rsidRPr="00D721DA">
        <w:rPr>
          <w:rFonts w:ascii="Times New Roman" w:hAnsi="Times New Roman"/>
          <w:szCs w:val="28"/>
        </w:rPr>
        <w:t>Trong</w:t>
      </w:r>
      <w:proofErr w:type="spellEnd"/>
      <w:r w:rsidRPr="00D721DA">
        <w:rPr>
          <w:rFonts w:ascii="Times New Roman" w:hAnsi="Times New Roman"/>
          <w:szCs w:val="28"/>
        </w:rPr>
        <w:t xml:space="preserve"> </w:t>
      </w:r>
      <w:proofErr w:type="spellStart"/>
      <w:r w:rsidRPr="00D721DA">
        <w:rPr>
          <w:rFonts w:ascii="Times New Roman" w:hAnsi="Times New Roman"/>
          <w:szCs w:val="28"/>
        </w:rPr>
        <w:t>thời</w:t>
      </w:r>
      <w:proofErr w:type="spellEnd"/>
      <w:r w:rsidRPr="00D721DA">
        <w:rPr>
          <w:rFonts w:ascii="Times New Roman" w:hAnsi="Times New Roman"/>
          <w:szCs w:val="28"/>
        </w:rPr>
        <w:t xml:space="preserve"> </w:t>
      </w:r>
      <w:proofErr w:type="spellStart"/>
      <w:r w:rsidRPr="00D721DA">
        <w:rPr>
          <w:rFonts w:ascii="Times New Roman" w:hAnsi="Times New Roman"/>
          <w:szCs w:val="28"/>
        </w:rPr>
        <w:t>đại</w:t>
      </w:r>
      <w:proofErr w:type="spellEnd"/>
      <w:r w:rsidRPr="00D721DA">
        <w:rPr>
          <w:rFonts w:ascii="Times New Roman" w:hAnsi="Times New Roman"/>
          <w:szCs w:val="28"/>
        </w:rPr>
        <w:t xml:space="preserve"> </w:t>
      </w:r>
      <w:proofErr w:type="spellStart"/>
      <w:r w:rsidRPr="00D721DA">
        <w:rPr>
          <w:rFonts w:ascii="Times New Roman" w:hAnsi="Times New Roman"/>
          <w:szCs w:val="28"/>
        </w:rPr>
        <w:t>ngày</w:t>
      </w:r>
      <w:proofErr w:type="spellEnd"/>
      <w:r w:rsidRPr="00D721DA">
        <w:rPr>
          <w:rFonts w:ascii="Times New Roman" w:hAnsi="Times New Roman"/>
          <w:szCs w:val="28"/>
        </w:rPr>
        <w:t xml:space="preserve"> nay, </w:t>
      </w:r>
      <w:proofErr w:type="spellStart"/>
      <w:r w:rsidRPr="00D721DA">
        <w:rPr>
          <w:rFonts w:ascii="Times New Roman" w:hAnsi="Times New Roman"/>
          <w:szCs w:val="28"/>
        </w:rPr>
        <w:t>cuộc</w:t>
      </w:r>
      <w:proofErr w:type="spellEnd"/>
      <w:r w:rsidRPr="00D721DA">
        <w:rPr>
          <w:rFonts w:ascii="Times New Roman" w:hAnsi="Times New Roman"/>
          <w:szCs w:val="28"/>
        </w:rPr>
        <w:t xml:space="preserve"> </w:t>
      </w:r>
      <w:proofErr w:type="spellStart"/>
      <w:r w:rsidRPr="00D721DA">
        <w:rPr>
          <w:rFonts w:ascii="Times New Roman" w:hAnsi="Times New Roman"/>
          <w:szCs w:val="28"/>
        </w:rPr>
        <w:t>cách</w:t>
      </w:r>
      <w:proofErr w:type="spellEnd"/>
      <w:r w:rsidRPr="00D721DA">
        <w:rPr>
          <w:rFonts w:ascii="Times New Roman" w:hAnsi="Times New Roman"/>
          <w:szCs w:val="28"/>
        </w:rPr>
        <w:t xml:space="preserve"> </w:t>
      </w:r>
      <w:proofErr w:type="spellStart"/>
      <w:r w:rsidRPr="00D721DA">
        <w:rPr>
          <w:rFonts w:ascii="Times New Roman" w:hAnsi="Times New Roman"/>
          <w:szCs w:val="28"/>
        </w:rPr>
        <w:t>mạng</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nghiệp</w:t>
      </w:r>
      <w:proofErr w:type="spellEnd"/>
      <w:r w:rsidRPr="00D721DA">
        <w:rPr>
          <w:rFonts w:ascii="Times New Roman" w:hAnsi="Times New Roman"/>
          <w:szCs w:val="28"/>
        </w:rPr>
        <w:t xml:space="preserve"> 4.0 </w:t>
      </w:r>
      <w:proofErr w:type="spellStart"/>
      <w:r w:rsidRPr="00D721DA">
        <w:rPr>
          <w:rFonts w:ascii="Times New Roman" w:hAnsi="Times New Roman"/>
          <w:szCs w:val="28"/>
        </w:rPr>
        <w:t>đang</w:t>
      </w:r>
      <w:proofErr w:type="spellEnd"/>
      <w:r w:rsidRPr="00D721DA">
        <w:rPr>
          <w:rFonts w:ascii="Times New Roman" w:hAnsi="Times New Roman"/>
          <w:szCs w:val="28"/>
        </w:rPr>
        <w:t xml:space="preserve"> </w:t>
      </w:r>
      <w:proofErr w:type="spellStart"/>
      <w:r w:rsidRPr="00D721DA">
        <w:rPr>
          <w:rFonts w:ascii="Times New Roman" w:hAnsi="Times New Roman"/>
          <w:szCs w:val="28"/>
        </w:rPr>
        <w:t>phát</w:t>
      </w:r>
      <w:proofErr w:type="spellEnd"/>
      <w:r w:rsidRPr="00D721DA">
        <w:rPr>
          <w:rFonts w:ascii="Times New Roman" w:hAnsi="Times New Roman"/>
          <w:szCs w:val="28"/>
        </w:rPr>
        <w:t xml:space="preserve"> </w:t>
      </w:r>
      <w:proofErr w:type="spellStart"/>
      <w:r w:rsidRPr="00D721DA">
        <w:rPr>
          <w:rFonts w:ascii="Times New Roman" w:hAnsi="Times New Roman"/>
          <w:szCs w:val="28"/>
        </w:rPr>
        <w:t>triển</w:t>
      </w:r>
      <w:proofErr w:type="spellEnd"/>
      <w:r w:rsidRPr="00D721DA">
        <w:rPr>
          <w:rFonts w:ascii="Times New Roman" w:hAnsi="Times New Roman"/>
          <w:szCs w:val="28"/>
        </w:rPr>
        <w:t xml:space="preserve"> </w:t>
      </w:r>
      <w:proofErr w:type="spellStart"/>
      <w:r w:rsidRPr="00D721DA">
        <w:rPr>
          <w:rFonts w:ascii="Times New Roman" w:hAnsi="Times New Roman"/>
          <w:szCs w:val="28"/>
        </w:rPr>
        <w:t>mạnh</w:t>
      </w:r>
      <w:proofErr w:type="spellEnd"/>
      <w:r w:rsidRPr="00D721DA">
        <w:rPr>
          <w:rFonts w:ascii="Times New Roman" w:hAnsi="Times New Roman"/>
          <w:szCs w:val="28"/>
        </w:rPr>
        <w:t xml:space="preserve"> </w:t>
      </w:r>
      <w:proofErr w:type="spellStart"/>
      <w:r w:rsidRPr="00D721DA">
        <w:rPr>
          <w:rFonts w:ascii="Times New Roman" w:hAnsi="Times New Roman"/>
          <w:szCs w:val="28"/>
        </w:rPr>
        <w:t>mẽ</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nghệ</w:t>
      </w:r>
      <w:proofErr w:type="spellEnd"/>
      <w:r w:rsidRPr="00D721DA">
        <w:rPr>
          <w:rFonts w:ascii="Times New Roman" w:hAnsi="Times New Roman"/>
          <w:szCs w:val="28"/>
        </w:rPr>
        <w:t xml:space="preserve"> </w:t>
      </w:r>
      <w:proofErr w:type="spellStart"/>
      <w:r w:rsidRPr="00D721DA">
        <w:rPr>
          <w:rFonts w:ascii="Times New Roman" w:hAnsi="Times New Roman"/>
          <w:szCs w:val="28"/>
        </w:rPr>
        <w:t>thông</w:t>
      </w:r>
      <w:proofErr w:type="spellEnd"/>
      <w:r w:rsidRPr="00D721DA">
        <w:rPr>
          <w:rFonts w:ascii="Times New Roman" w:hAnsi="Times New Roman"/>
          <w:szCs w:val="28"/>
        </w:rPr>
        <w:t xml:space="preserve"> tin </w:t>
      </w:r>
      <w:proofErr w:type="spellStart"/>
      <w:r w:rsidRPr="00D721DA">
        <w:rPr>
          <w:rFonts w:ascii="Times New Roman" w:hAnsi="Times New Roman"/>
          <w:szCs w:val="28"/>
        </w:rPr>
        <w:t>đang</w:t>
      </w:r>
      <w:proofErr w:type="spellEnd"/>
      <w:r w:rsidRPr="00D721DA">
        <w:rPr>
          <w:rFonts w:ascii="Times New Roman" w:hAnsi="Times New Roman"/>
          <w:szCs w:val="28"/>
        </w:rPr>
        <w:t xml:space="preserve"> </w:t>
      </w:r>
      <w:proofErr w:type="spellStart"/>
      <w:r w:rsidRPr="00D721DA">
        <w:rPr>
          <w:rFonts w:ascii="Times New Roman" w:hAnsi="Times New Roman"/>
          <w:szCs w:val="28"/>
        </w:rPr>
        <w:t>dần</w:t>
      </w:r>
      <w:proofErr w:type="spellEnd"/>
      <w:r w:rsidRPr="00D721DA">
        <w:rPr>
          <w:rFonts w:ascii="Times New Roman" w:hAnsi="Times New Roman"/>
          <w:szCs w:val="28"/>
        </w:rPr>
        <w:t xml:space="preserve"> </w:t>
      </w:r>
      <w:proofErr w:type="spellStart"/>
      <w:r w:rsidRPr="00D721DA">
        <w:rPr>
          <w:rFonts w:ascii="Times New Roman" w:hAnsi="Times New Roman"/>
          <w:szCs w:val="28"/>
        </w:rPr>
        <w:t>phục</w:t>
      </w:r>
      <w:proofErr w:type="spellEnd"/>
      <w:r w:rsidRPr="00D721DA">
        <w:rPr>
          <w:rFonts w:ascii="Times New Roman" w:hAnsi="Times New Roman"/>
          <w:szCs w:val="28"/>
        </w:rPr>
        <w:t xml:space="preserve"> </w:t>
      </w:r>
      <w:proofErr w:type="spellStart"/>
      <w:r w:rsidRPr="00D721DA">
        <w:rPr>
          <w:rFonts w:ascii="Times New Roman" w:hAnsi="Times New Roman"/>
          <w:szCs w:val="28"/>
        </w:rPr>
        <w:t>vụ</w:t>
      </w:r>
      <w:proofErr w:type="spellEnd"/>
      <w:r w:rsidRPr="00D721DA">
        <w:rPr>
          <w:rFonts w:ascii="Times New Roman" w:hAnsi="Times New Roman"/>
          <w:szCs w:val="28"/>
        </w:rPr>
        <w:t xml:space="preserve"> </w:t>
      </w:r>
      <w:proofErr w:type="spellStart"/>
      <w:r w:rsidRPr="00D721DA">
        <w:rPr>
          <w:rFonts w:ascii="Times New Roman" w:hAnsi="Times New Roman"/>
          <w:szCs w:val="28"/>
        </w:rPr>
        <w:t>nhu</w:t>
      </w:r>
      <w:proofErr w:type="spellEnd"/>
      <w:r w:rsidRPr="00D721DA">
        <w:rPr>
          <w:rFonts w:ascii="Times New Roman" w:hAnsi="Times New Roman"/>
          <w:szCs w:val="28"/>
        </w:rPr>
        <w:t xml:space="preserve"> </w:t>
      </w:r>
      <w:proofErr w:type="spellStart"/>
      <w:r w:rsidRPr="00D721DA">
        <w:rPr>
          <w:rFonts w:ascii="Times New Roman" w:hAnsi="Times New Roman"/>
          <w:szCs w:val="28"/>
        </w:rPr>
        <w:t>cầu</w:t>
      </w:r>
      <w:proofErr w:type="spellEnd"/>
      <w:r w:rsidRPr="00D721DA">
        <w:rPr>
          <w:rFonts w:ascii="Times New Roman" w:hAnsi="Times New Roman"/>
          <w:szCs w:val="28"/>
        </w:rPr>
        <w:t xml:space="preserve"> </w:t>
      </w:r>
      <w:proofErr w:type="spellStart"/>
      <w:r w:rsidRPr="00D721DA">
        <w:rPr>
          <w:rFonts w:ascii="Times New Roman" w:hAnsi="Times New Roman"/>
          <w:szCs w:val="28"/>
        </w:rPr>
        <w:t>của</w:t>
      </w:r>
      <w:proofErr w:type="spellEnd"/>
      <w:r w:rsidRPr="00D721DA">
        <w:rPr>
          <w:rFonts w:ascii="Times New Roman" w:hAnsi="Times New Roman"/>
          <w:szCs w:val="28"/>
        </w:rPr>
        <w:t xml:space="preserve"> con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trong</w:t>
      </w:r>
      <w:proofErr w:type="spellEnd"/>
      <w:r w:rsidRPr="00D721DA">
        <w:rPr>
          <w:rFonts w:ascii="Times New Roman" w:hAnsi="Times New Roman"/>
          <w:szCs w:val="28"/>
        </w:rPr>
        <w:t xml:space="preserve"> </w:t>
      </w:r>
      <w:proofErr w:type="spellStart"/>
      <w:r w:rsidRPr="00D721DA">
        <w:rPr>
          <w:rFonts w:ascii="Times New Roman" w:hAnsi="Times New Roman"/>
          <w:szCs w:val="28"/>
        </w:rPr>
        <w:t>mọi</w:t>
      </w:r>
      <w:proofErr w:type="spellEnd"/>
      <w:r w:rsidRPr="00D721DA">
        <w:rPr>
          <w:rFonts w:ascii="Times New Roman" w:hAnsi="Times New Roman"/>
          <w:szCs w:val="28"/>
        </w:rPr>
        <w:t xml:space="preserve"> </w:t>
      </w:r>
      <w:proofErr w:type="spellStart"/>
      <w:r w:rsidRPr="00D721DA">
        <w:rPr>
          <w:rFonts w:ascii="Times New Roman" w:hAnsi="Times New Roman"/>
          <w:szCs w:val="28"/>
        </w:rPr>
        <w:t>lĩnh</w:t>
      </w:r>
      <w:proofErr w:type="spellEnd"/>
      <w:r w:rsidRPr="00D721DA">
        <w:rPr>
          <w:rFonts w:ascii="Times New Roman" w:hAnsi="Times New Roman"/>
          <w:szCs w:val="28"/>
        </w:rPr>
        <w:t xml:space="preserve"> </w:t>
      </w:r>
      <w:proofErr w:type="spellStart"/>
      <w:r w:rsidRPr="00D721DA">
        <w:rPr>
          <w:rFonts w:ascii="Times New Roman" w:hAnsi="Times New Roman"/>
          <w:szCs w:val="28"/>
        </w:rPr>
        <w:t>vực</w:t>
      </w:r>
      <w:proofErr w:type="spellEnd"/>
      <w:r w:rsidRPr="00D721DA">
        <w:rPr>
          <w:rFonts w:ascii="Times New Roman" w:hAnsi="Times New Roman"/>
          <w:szCs w:val="28"/>
        </w:rPr>
        <w:t xml:space="preserve"> </w:t>
      </w:r>
      <w:proofErr w:type="spellStart"/>
      <w:r w:rsidRPr="00D721DA">
        <w:rPr>
          <w:rFonts w:ascii="Times New Roman" w:hAnsi="Times New Roman"/>
          <w:szCs w:val="28"/>
        </w:rPr>
        <w:t>của</w:t>
      </w:r>
      <w:proofErr w:type="spellEnd"/>
      <w:r w:rsidRPr="00D721DA">
        <w:rPr>
          <w:rFonts w:ascii="Times New Roman" w:hAnsi="Times New Roman"/>
          <w:szCs w:val="28"/>
        </w:rPr>
        <w:t xml:space="preserve"> </w:t>
      </w:r>
      <w:proofErr w:type="spellStart"/>
      <w:r w:rsidRPr="00D721DA">
        <w:rPr>
          <w:rFonts w:ascii="Times New Roman" w:hAnsi="Times New Roman"/>
          <w:szCs w:val="28"/>
        </w:rPr>
        <w:t>đời</w:t>
      </w:r>
      <w:proofErr w:type="spellEnd"/>
      <w:r w:rsidRPr="00D721DA">
        <w:rPr>
          <w:rFonts w:ascii="Times New Roman" w:hAnsi="Times New Roman"/>
          <w:szCs w:val="28"/>
        </w:rPr>
        <w:t xml:space="preserve"> </w:t>
      </w:r>
      <w:proofErr w:type="spellStart"/>
      <w:r w:rsidRPr="00D721DA">
        <w:rPr>
          <w:rFonts w:ascii="Times New Roman" w:hAnsi="Times New Roman"/>
          <w:szCs w:val="28"/>
        </w:rPr>
        <w:t>sống</w:t>
      </w:r>
      <w:proofErr w:type="spellEnd"/>
      <w:r w:rsidRPr="00D721DA">
        <w:rPr>
          <w:rFonts w:ascii="Times New Roman" w:hAnsi="Times New Roman"/>
          <w:szCs w:val="28"/>
        </w:rPr>
        <w:t xml:space="preserve"> </w:t>
      </w:r>
      <w:proofErr w:type="spellStart"/>
      <w:r w:rsidRPr="00D721DA">
        <w:rPr>
          <w:rFonts w:ascii="Times New Roman" w:hAnsi="Times New Roman"/>
          <w:szCs w:val="28"/>
        </w:rPr>
        <w:t>và</w:t>
      </w:r>
      <w:proofErr w:type="spellEnd"/>
      <w:r w:rsidRPr="00D721DA">
        <w:rPr>
          <w:rFonts w:ascii="Times New Roman" w:hAnsi="Times New Roman"/>
          <w:szCs w:val="28"/>
        </w:rPr>
        <w:t xml:space="preserve"> </w:t>
      </w:r>
      <w:proofErr w:type="spellStart"/>
      <w:r w:rsidRPr="00D721DA">
        <w:rPr>
          <w:rFonts w:ascii="Times New Roman" w:hAnsi="Times New Roman"/>
          <w:szCs w:val="28"/>
        </w:rPr>
        <w:t>xã</w:t>
      </w:r>
      <w:proofErr w:type="spellEnd"/>
      <w:r w:rsidRPr="00D721DA">
        <w:rPr>
          <w:rFonts w:ascii="Times New Roman" w:hAnsi="Times New Roman"/>
          <w:szCs w:val="28"/>
        </w:rPr>
        <w:t xml:space="preserve"> </w:t>
      </w:r>
      <w:proofErr w:type="spellStart"/>
      <w:r w:rsidRPr="00D721DA">
        <w:rPr>
          <w:rFonts w:ascii="Times New Roman" w:hAnsi="Times New Roman"/>
          <w:szCs w:val="28"/>
        </w:rPr>
        <w:t>hội</w:t>
      </w:r>
      <w:proofErr w:type="spellEnd"/>
      <w:r w:rsidRPr="00D721DA">
        <w:rPr>
          <w:rFonts w:ascii="Times New Roman" w:hAnsi="Times New Roman"/>
          <w:szCs w:val="28"/>
        </w:rPr>
        <w:t xml:space="preserve">. </w:t>
      </w:r>
      <w:proofErr w:type="spellStart"/>
      <w:r w:rsidRPr="00D721DA">
        <w:rPr>
          <w:rFonts w:ascii="Times New Roman" w:hAnsi="Times New Roman"/>
          <w:szCs w:val="28"/>
        </w:rPr>
        <w:t>Hiện</w:t>
      </w:r>
      <w:proofErr w:type="spellEnd"/>
      <w:r w:rsidRPr="00D721DA">
        <w:rPr>
          <w:rFonts w:ascii="Times New Roman" w:hAnsi="Times New Roman"/>
          <w:szCs w:val="28"/>
        </w:rPr>
        <w:t xml:space="preserve"> nay </w:t>
      </w:r>
      <w:proofErr w:type="spellStart"/>
      <w:r w:rsidRPr="00D721DA">
        <w:rPr>
          <w:rFonts w:ascii="Times New Roman" w:hAnsi="Times New Roman"/>
          <w:szCs w:val="28"/>
        </w:rPr>
        <w:t>mọi</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việc</w:t>
      </w:r>
      <w:proofErr w:type="spellEnd"/>
      <w:r w:rsidRPr="00D721DA">
        <w:rPr>
          <w:rFonts w:ascii="Times New Roman" w:hAnsi="Times New Roman"/>
          <w:szCs w:val="28"/>
        </w:rPr>
        <w:t xml:space="preserve"> </w:t>
      </w:r>
      <w:proofErr w:type="spellStart"/>
      <w:r w:rsidRPr="00D721DA">
        <w:rPr>
          <w:rFonts w:ascii="Times New Roman" w:hAnsi="Times New Roman"/>
          <w:szCs w:val="28"/>
        </w:rPr>
        <w:t>trước</w:t>
      </w:r>
      <w:proofErr w:type="spellEnd"/>
      <w:r w:rsidRPr="00D721DA">
        <w:rPr>
          <w:rFonts w:ascii="Times New Roman" w:hAnsi="Times New Roman"/>
          <w:szCs w:val="28"/>
        </w:rPr>
        <w:t xml:space="preserve"> </w:t>
      </w:r>
      <w:proofErr w:type="spellStart"/>
      <w:r w:rsidRPr="00D721DA">
        <w:rPr>
          <w:rFonts w:ascii="Times New Roman" w:hAnsi="Times New Roman"/>
          <w:szCs w:val="28"/>
        </w:rPr>
        <w:t>đây</w:t>
      </w:r>
      <w:proofErr w:type="spellEnd"/>
      <w:r w:rsidRPr="00D721DA">
        <w:rPr>
          <w:rFonts w:ascii="Times New Roman" w:hAnsi="Times New Roman"/>
          <w:szCs w:val="28"/>
        </w:rPr>
        <w:t xml:space="preserve"> </w:t>
      </w:r>
      <w:proofErr w:type="spellStart"/>
      <w:r w:rsidRPr="00D721DA">
        <w:rPr>
          <w:rFonts w:ascii="Times New Roman" w:hAnsi="Times New Roman"/>
          <w:szCs w:val="28"/>
        </w:rPr>
        <w:t>được</w:t>
      </w:r>
      <w:proofErr w:type="spellEnd"/>
      <w:r w:rsidRPr="00D721DA">
        <w:rPr>
          <w:rFonts w:ascii="Times New Roman" w:hAnsi="Times New Roman"/>
          <w:szCs w:val="28"/>
        </w:rPr>
        <w:t xml:space="preserve"> </w:t>
      </w:r>
      <w:proofErr w:type="spellStart"/>
      <w:r w:rsidRPr="00D721DA">
        <w:rPr>
          <w:rFonts w:ascii="Times New Roman" w:hAnsi="Times New Roman"/>
          <w:szCs w:val="28"/>
        </w:rPr>
        <w:t>làm</w:t>
      </w:r>
      <w:proofErr w:type="spellEnd"/>
      <w:r w:rsidRPr="00D721DA">
        <w:rPr>
          <w:rFonts w:ascii="Times New Roman" w:hAnsi="Times New Roman"/>
          <w:szCs w:val="28"/>
        </w:rPr>
        <w:t xml:space="preserve"> </w:t>
      </w:r>
      <w:proofErr w:type="spellStart"/>
      <w:r w:rsidRPr="00D721DA">
        <w:rPr>
          <w:rFonts w:ascii="Times New Roman" w:hAnsi="Times New Roman"/>
          <w:szCs w:val="28"/>
        </w:rPr>
        <w:t>trên</w:t>
      </w:r>
      <w:proofErr w:type="spellEnd"/>
      <w:r w:rsidRPr="00D721DA">
        <w:rPr>
          <w:rFonts w:ascii="Times New Roman" w:hAnsi="Times New Roman"/>
          <w:szCs w:val="28"/>
        </w:rPr>
        <w:t xml:space="preserve"> </w:t>
      </w:r>
      <w:proofErr w:type="spellStart"/>
      <w:r w:rsidRPr="00D721DA">
        <w:rPr>
          <w:rFonts w:ascii="Times New Roman" w:hAnsi="Times New Roman"/>
          <w:szCs w:val="28"/>
        </w:rPr>
        <w:t>giấy</w:t>
      </w:r>
      <w:proofErr w:type="spellEnd"/>
      <w:r w:rsidRPr="00D721DA">
        <w:rPr>
          <w:rFonts w:ascii="Times New Roman" w:hAnsi="Times New Roman"/>
          <w:szCs w:val="28"/>
        </w:rPr>
        <w:t xml:space="preserve"> </w:t>
      </w:r>
      <w:proofErr w:type="spellStart"/>
      <w:r w:rsidRPr="00D721DA">
        <w:rPr>
          <w:rFonts w:ascii="Times New Roman" w:hAnsi="Times New Roman"/>
          <w:szCs w:val="28"/>
        </w:rPr>
        <w:t>tờ</w:t>
      </w:r>
      <w:proofErr w:type="spellEnd"/>
      <w:r w:rsidRPr="00D721DA">
        <w:rPr>
          <w:rFonts w:ascii="Times New Roman" w:hAnsi="Times New Roman"/>
          <w:szCs w:val="28"/>
        </w:rPr>
        <w:t xml:space="preserve"> </w:t>
      </w:r>
      <w:proofErr w:type="spellStart"/>
      <w:r w:rsidRPr="00D721DA">
        <w:rPr>
          <w:rFonts w:ascii="Times New Roman" w:hAnsi="Times New Roman"/>
          <w:szCs w:val="28"/>
        </w:rPr>
        <w:t>thì</w:t>
      </w:r>
      <w:proofErr w:type="spellEnd"/>
      <w:r w:rsidRPr="00D721DA">
        <w:rPr>
          <w:rFonts w:ascii="Times New Roman" w:hAnsi="Times New Roman"/>
          <w:szCs w:val="28"/>
        </w:rPr>
        <w:t xml:space="preserve"> </w:t>
      </w:r>
      <w:proofErr w:type="spellStart"/>
      <w:r w:rsidRPr="00D721DA">
        <w:rPr>
          <w:rFonts w:ascii="Times New Roman" w:hAnsi="Times New Roman"/>
          <w:szCs w:val="28"/>
        </w:rPr>
        <w:t>nó</w:t>
      </w:r>
      <w:proofErr w:type="spellEnd"/>
      <w:r w:rsidRPr="00D721DA">
        <w:rPr>
          <w:rFonts w:ascii="Times New Roman" w:hAnsi="Times New Roman"/>
          <w:szCs w:val="28"/>
        </w:rPr>
        <w:t xml:space="preserve"> </w:t>
      </w:r>
      <w:proofErr w:type="spellStart"/>
      <w:r w:rsidRPr="00D721DA">
        <w:rPr>
          <w:rFonts w:ascii="Times New Roman" w:hAnsi="Times New Roman"/>
          <w:szCs w:val="28"/>
        </w:rPr>
        <w:t>dần</w:t>
      </w:r>
      <w:proofErr w:type="spellEnd"/>
      <w:r w:rsidRPr="00D721DA">
        <w:rPr>
          <w:rFonts w:ascii="Times New Roman" w:hAnsi="Times New Roman"/>
          <w:szCs w:val="28"/>
        </w:rPr>
        <w:t xml:space="preserve"> </w:t>
      </w:r>
      <w:proofErr w:type="spellStart"/>
      <w:r w:rsidRPr="00D721DA">
        <w:rPr>
          <w:rFonts w:ascii="Times New Roman" w:hAnsi="Times New Roman"/>
          <w:szCs w:val="28"/>
        </w:rPr>
        <w:t>dần</w:t>
      </w:r>
      <w:proofErr w:type="spellEnd"/>
      <w:r w:rsidRPr="00D721DA">
        <w:rPr>
          <w:rFonts w:ascii="Times New Roman" w:hAnsi="Times New Roman"/>
          <w:szCs w:val="28"/>
        </w:rPr>
        <w:t xml:space="preserve"> </w:t>
      </w:r>
      <w:proofErr w:type="spellStart"/>
      <w:r w:rsidRPr="00D721DA">
        <w:rPr>
          <w:rFonts w:ascii="Times New Roman" w:hAnsi="Times New Roman"/>
          <w:szCs w:val="28"/>
        </w:rPr>
        <w:t>được</w:t>
      </w:r>
      <w:proofErr w:type="spellEnd"/>
      <w:r w:rsidRPr="00D721DA">
        <w:rPr>
          <w:rFonts w:ascii="Times New Roman" w:hAnsi="Times New Roman"/>
          <w:szCs w:val="28"/>
        </w:rPr>
        <w:t xml:space="preserve"> </w:t>
      </w:r>
      <w:proofErr w:type="spellStart"/>
      <w:r w:rsidRPr="00D721DA">
        <w:rPr>
          <w:rFonts w:ascii="Times New Roman" w:hAnsi="Times New Roman"/>
          <w:szCs w:val="28"/>
        </w:rPr>
        <w:t>thay</w:t>
      </w:r>
      <w:proofErr w:type="spellEnd"/>
      <w:r w:rsidRPr="00D721DA">
        <w:rPr>
          <w:rFonts w:ascii="Times New Roman" w:hAnsi="Times New Roman"/>
          <w:szCs w:val="28"/>
        </w:rPr>
        <w:t xml:space="preserve"> </w:t>
      </w:r>
      <w:proofErr w:type="spellStart"/>
      <w:r w:rsidRPr="00D721DA">
        <w:rPr>
          <w:rFonts w:ascii="Times New Roman" w:hAnsi="Times New Roman"/>
          <w:szCs w:val="28"/>
        </w:rPr>
        <w:t>thế</w:t>
      </w:r>
      <w:proofErr w:type="spellEnd"/>
      <w:r w:rsidRPr="00D721DA">
        <w:rPr>
          <w:rFonts w:ascii="Times New Roman" w:hAnsi="Times New Roman"/>
          <w:szCs w:val="28"/>
        </w:rPr>
        <w:t xml:space="preserve"> </w:t>
      </w:r>
      <w:proofErr w:type="spellStart"/>
      <w:r w:rsidRPr="00D721DA">
        <w:rPr>
          <w:rFonts w:ascii="Times New Roman" w:hAnsi="Times New Roman"/>
          <w:szCs w:val="28"/>
        </w:rPr>
        <w:t>bởi</w:t>
      </w:r>
      <w:proofErr w:type="spellEnd"/>
      <w:r w:rsidRPr="00D721DA">
        <w:rPr>
          <w:rFonts w:ascii="Times New Roman" w:hAnsi="Times New Roman"/>
          <w:szCs w:val="28"/>
        </w:rPr>
        <w:t xml:space="preserve">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t>
      </w:r>
      <w:proofErr w:type="spellStart"/>
      <w:r w:rsidRPr="00D721DA">
        <w:rPr>
          <w:rFonts w:ascii="Times New Roman" w:hAnsi="Times New Roman"/>
          <w:szCs w:val="28"/>
        </w:rPr>
        <w:t>phần</w:t>
      </w:r>
      <w:proofErr w:type="spellEnd"/>
      <w:r w:rsidRPr="00D721DA">
        <w:rPr>
          <w:rFonts w:ascii="Times New Roman" w:hAnsi="Times New Roman"/>
          <w:szCs w:val="28"/>
        </w:rPr>
        <w:t xml:space="preserve"> </w:t>
      </w:r>
      <w:proofErr w:type="spellStart"/>
      <w:r w:rsidRPr="00D721DA">
        <w:rPr>
          <w:rFonts w:ascii="Times New Roman" w:hAnsi="Times New Roman"/>
          <w:szCs w:val="28"/>
        </w:rPr>
        <w:t>mềm</w:t>
      </w:r>
      <w:proofErr w:type="spellEnd"/>
      <w:r w:rsidRPr="00D721DA">
        <w:rPr>
          <w:rFonts w:ascii="Times New Roman" w:hAnsi="Times New Roman"/>
          <w:szCs w:val="28"/>
        </w:rPr>
        <w:t xml:space="preserve"> hay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website </w:t>
      </w:r>
      <w:proofErr w:type="spellStart"/>
      <w:r w:rsidRPr="00D721DA">
        <w:rPr>
          <w:rFonts w:ascii="Times New Roman" w:hAnsi="Times New Roman"/>
          <w:szCs w:val="28"/>
        </w:rPr>
        <w:t>nhằm</w:t>
      </w:r>
      <w:proofErr w:type="spellEnd"/>
      <w:r w:rsidRPr="00D721DA">
        <w:rPr>
          <w:rFonts w:ascii="Times New Roman" w:hAnsi="Times New Roman"/>
          <w:szCs w:val="28"/>
        </w:rPr>
        <w:t xml:space="preserve"> </w:t>
      </w:r>
      <w:proofErr w:type="spellStart"/>
      <w:r w:rsidRPr="00D721DA">
        <w:rPr>
          <w:rFonts w:ascii="Times New Roman" w:hAnsi="Times New Roman"/>
          <w:szCs w:val="28"/>
        </w:rPr>
        <w:t>mục</w:t>
      </w:r>
      <w:proofErr w:type="spellEnd"/>
      <w:r w:rsidRPr="00D721DA">
        <w:rPr>
          <w:rFonts w:ascii="Times New Roman" w:hAnsi="Times New Roman"/>
          <w:szCs w:val="28"/>
        </w:rPr>
        <w:t xml:space="preserve"> </w:t>
      </w:r>
      <w:proofErr w:type="spellStart"/>
      <w:r w:rsidRPr="00D721DA">
        <w:rPr>
          <w:rFonts w:ascii="Times New Roman" w:hAnsi="Times New Roman"/>
          <w:szCs w:val="28"/>
        </w:rPr>
        <w:t>đích</w:t>
      </w:r>
      <w:proofErr w:type="spellEnd"/>
      <w:r w:rsidRPr="00D721DA">
        <w:rPr>
          <w:rFonts w:ascii="Times New Roman" w:hAnsi="Times New Roman"/>
          <w:szCs w:val="28"/>
        </w:rPr>
        <w:t xml:space="preserve"> </w:t>
      </w:r>
      <w:proofErr w:type="spellStart"/>
      <w:r w:rsidRPr="00D721DA">
        <w:rPr>
          <w:rFonts w:ascii="Times New Roman" w:hAnsi="Times New Roman"/>
          <w:szCs w:val="28"/>
        </w:rPr>
        <w:t>dễ</w:t>
      </w:r>
      <w:proofErr w:type="spellEnd"/>
      <w:r w:rsidRPr="00D721DA">
        <w:rPr>
          <w:rFonts w:ascii="Times New Roman" w:hAnsi="Times New Roman"/>
          <w:szCs w:val="28"/>
        </w:rPr>
        <w:t xml:space="preserve"> </w:t>
      </w:r>
      <w:proofErr w:type="spellStart"/>
      <w:r w:rsidRPr="00D721DA">
        <w:rPr>
          <w:rFonts w:ascii="Times New Roman" w:hAnsi="Times New Roman"/>
          <w:szCs w:val="28"/>
        </w:rPr>
        <w:t>dàng</w:t>
      </w:r>
      <w:proofErr w:type="spellEnd"/>
      <w:r w:rsidRPr="00D721DA">
        <w:rPr>
          <w:rFonts w:ascii="Times New Roman" w:hAnsi="Times New Roman"/>
          <w:szCs w:val="28"/>
        </w:rPr>
        <w:t xml:space="preserve"> </w:t>
      </w:r>
      <w:proofErr w:type="spellStart"/>
      <w:r w:rsidRPr="00D721DA">
        <w:rPr>
          <w:rFonts w:ascii="Times New Roman" w:hAnsi="Times New Roman"/>
          <w:szCs w:val="28"/>
        </w:rPr>
        <w:t>cho</w:t>
      </w:r>
      <w:proofErr w:type="spellEnd"/>
      <w:r w:rsidRPr="00D721DA">
        <w:rPr>
          <w:rFonts w:ascii="Times New Roman" w:hAnsi="Times New Roman"/>
          <w:szCs w:val="28"/>
        </w:rPr>
        <w:t xml:space="preserve">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sử</w:t>
      </w:r>
      <w:proofErr w:type="spellEnd"/>
      <w:r w:rsidRPr="00D721DA">
        <w:rPr>
          <w:rFonts w:ascii="Times New Roman" w:hAnsi="Times New Roman"/>
          <w:szCs w:val="28"/>
        </w:rPr>
        <w:t xml:space="preserve"> </w:t>
      </w:r>
      <w:proofErr w:type="spellStart"/>
      <w:r w:rsidRPr="00D721DA">
        <w:rPr>
          <w:rFonts w:ascii="Times New Roman" w:hAnsi="Times New Roman"/>
          <w:szCs w:val="28"/>
        </w:rPr>
        <w:t>dụng</w:t>
      </w:r>
      <w:proofErr w:type="spellEnd"/>
      <w:r w:rsidRPr="00D721DA">
        <w:rPr>
          <w:rFonts w:ascii="Times New Roman" w:hAnsi="Times New Roman"/>
          <w:szCs w:val="28"/>
        </w:rPr>
        <w:t xml:space="preserve"> </w:t>
      </w:r>
      <w:proofErr w:type="spellStart"/>
      <w:r w:rsidRPr="00D721DA">
        <w:rPr>
          <w:rFonts w:ascii="Times New Roman" w:hAnsi="Times New Roman"/>
          <w:szCs w:val="28"/>
        </w:rPr>
        <w:t>và</w:t>
      </w:r>
      <w:proofErr w:type="spellEnd"/>
      <w:r w:rsidRPr="00D721DA">
        <w:rPr>
          <w:rFonts w:ascii="Times New Roman" w:hAnsi="Times New Roman"/>
          <w:szCs w:val="28"/>
        </w:rPr>
        <w:t xml:space="preserve"> </w:t>
      </w:r>
      <w:proofErr w:type="spellStart"/>
      <w:r w:rsidRPr="00D721DA">
        <w:rPr>
          <w:rFonts w:ascii="Times New Roman" w:hAnsi="Times New Roman"/>
          <w:szCs w:val="28"/>
        </w:rPr>
        <w:t>thuận</w:t>
      </w:r>
      <w:proofErr w:type="spellEnd"/>
      <w:r w:rsidRPr="00D721DA">
        <w:rPr>
          <w:rFonts w:ascii="Times New Roman" w:hAnsi="Times New Roman"/>
          <w:szCs w:val="28"/>
        </w:rPr>
        <w:t xml:space="preserve"> </w:t>
      </w:r>
      <w:proofErr w:type="spellStart"/>
      <w:r w:rsidRPr="00D721DA">
        <w:rPr>
          <w:rFonts w:ascii="Times New Roman" w:hAnsi="Times New Roman"/>
          <w:szCs w:val="28"/>
        </w:rPr>
        <w:t>tiện</w:t>
      </w:r>
      <w:proofErr w:type="spellEnd"/>
      <w:r w:rsidRPr="00D721DA">
        <w:rPr>
          <w:rFonts w:ascii="Times New Roman" w:hAnsi="Times New Roman"/>
          <w:szCs w:val="28"/>
        </w:rPr>
        <w:t xml:space="preserve"> </w:t>
      </w:r>
      <w:proofErr w:type="spellStart"/>
      <w:r w:rsidRPr="00D721DA">
        <w:rPr>
          <w:rFonts w:ascii="Times New Roman" w:hAnsi="Times New Roman"/>
          <w:szCs w:val="28"/>
        </w:rPr>
        <w:t>hơn</w:t>
      </w:r>
      <w:proofErr w:type="spellEnd"/>
      <w:r w:rsidRPr="00D721DA">
        <w:rPr>
          <w:rFonts w:ascii="Times New Roman" w:hAnsi="Times New Roman"/>
          <w:szCs w:val="28"/>
        </w:rPr>
        <w:t xml:space="preserve"> </w:t>
      </w:r>
      <w:proofErr w:type="spellStart"/>
      <w:r w:rsidRPr="00D721DA">
        <w:rPr>
          <w:rFonts w:ascii="Times New Roman" w:hAnsi="Times New Roman"/>
          <w:szCs w:val="28"/>
        </w:rPr>
        <w:t>cho</w:t>
      </w:r>
      <w:proofErr w:type="spellEnd"/>
      <w:r w:rsidRPr="00D721DA">
        <w:rPr>
          <w:rFonts w:ascii="Times New Roman" w:hAnsi="Times New Roman"/>
          <w:szCs w:val="28"/>
        </w:rPr>
        <w:t xml:space="preserve">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quản</w:t>
      </w:r>
      <w:proofErr w:type="spellEnd"/>
      <w:r w:rsidRPr="00D721DA">
        <w:rPr>
          <w:rFonts w:ascii="Times New Roman" w:hAnsi="Times New Roman"/>
          <w:szCs w:val="28"/>
        </w:rPr>
        <w:t xml:space="preserve"> </w:t>
      </w:r>
      <w:proofErr w:type="spellStart"/>
      <w:r w:rsidRPr="00D721DA">
        <w:rPr>
          <w:rFonts w:ascii="Times New Roman" w:hAnsi="Times New Roman"/>
          <w:szCs w:val="28"/>
        </w:rPr>
        <w:t>lý</w:t>
      </w:r>
      <w:proofErr w:type="spellEnd"/>
      <w:r w:rsidRPr="00D721DA">
        <w:rPr>
          <w:rFonts w:ascii="Times New Roman" w:hAnsi="Times New Roman"/>
          <w:szCs w:val="28"/>
        </w:rPr>
        <w:t xml:space="preserve">, </w:t>
      </w:r>
      <w:proofErr w:type="spellStart"/>
      <w:r w:rsidRPr="00D721DA">
        <w:rPr>
          <w:rFonts w:ascii="Times New Roman" w:hAnsi="Times New Roman"/>
          <w:szCs w:val="28"/>
        </w:rPr>
        <w:t>với</w:t>
      </w:r>
      <w:proofErr w:type="spellEnd"/>
      <w:r w:rsidRPr="00D721DA">
        <w:rPr>
          <w:rFonts w:ascii="Times New Roman" w:hAnsi="Times New Roman"/>
          <w:szCs w:val="28"/>
        </w:rPr>
        <w:t xml:space="preserve"> </w:t>
      </w:r>
      <w:proofErr w:type="spellStart"/>
      <w:r w:rsidRPr="00D721DA">
        <w:rPr>
          <w:rFonts w:ascii="Times New Roman" w:hAnsi="Times New Roman"/>
          <w:szCs w:val="28"/>
        </w:rPr>
        <w:t>sự</w:t>
      </w:r>
      <w:proofErr w:type="spellEnd"/>
      <w:r w:rsidRPr="00D721DA">
        <w:rPr>
          <w:rFonts w:ascii="Times New Roman" w:hAnsi="Times New Roman"/>
          <w:szCs w:val="28"/>
        </w:rPr>
        <w:t xml:space="preserve"> </w:t>
      </w:r>
      <w:proofErr w:type="spellStart"/>
      <w:r w:rsidRPr="00D721DA">
        <w:rPr>
          <w:rFonts w:ascii="Times New Roman" w:hAnsi="Times New Roman"/>
          <w:szCs w:val="28"/>
        </w:rPr>
        <w:t>phát</w:t>
      </w:r>
      <w:proofErr w:type="spellEnd"/>
      <w:r w:rsidRPr="00D721DA">
        <w:rPr>
          <w:rFonts w:ascii="Times New Roman" w:hAnsi="Times New Roman"/>
          <w:szCs w:val="28"/>
        </w:rPr>
        <w:t xml:space="preserve"> </w:t>
      </w:r>
      <w:proofErr w:type="spellStart"/>
      <w:r w:rsidRPr="00D721DA">
        <w:rPr>
          <w:rFonts w:ascii="Times New Roman" w:hAnsi="Times New Roman"/>
          <w:szCs w:val="28"/>
        </w:rPr>
        <w:t>triển</w:t>
      </w:r>
      <w:proofErr w:type="spellEnd"/>
      <w:r w:rsidRPr="00D721DA">
        <w:rPr>
          <w:rFonts w:ascii="Times New Roman" w:hAnsi="Times New Roman"/>
          <w:szCs w:val="28"/>
        </w:rPr>
        <w:t xml:space="preserve"> </w:t>
      </w:r>
      <w:proofErr w:type="spellStart"/>
      <w:r w:rsidRPr="00D721DA">
        <w:rPr>
          <w:rFonts w:ascii="Times New Roman" w:hAnsi="Times New Roman"/>
          <w:szCs w:val="28"/>
        </w:rPr>
        <w:t>của</w:t>
      </w:r>
      <w:proofErr w:type="spellEnd"/>
      <w:r w:rsidRPr="00D721DA">
        <w:rPr>
          <w:rFonts w:ascii="Times New Roman" w:hAnsi="Times New Roman"/>
          <w:szCs w:val="28"/>
        </w:rPr>
        <w:t xml:space="preserve"> Internet </w:t>
      </w:r>
      <w:proofErr w:type="spellStart"/>
      <w:r w:rsidRPr="00D721DA">
        <w:rPr>
          <w:rFonts w:ascii="Times New Roman" w:hAnsi="Times New Roman"/>
          <w:szCs w:val="28"/>
        </w:rPr>
        <w:t>như</w:t>
      </w:r>
      <w:proofErr w:type="spellEnd"/>
      <w:r w:rsidRPr="00D721DA">
        <w:rPr>
          <w:rFonts w:ascii="Times New Roman" w:hAnsi="Times New Roman"/>
          <w:szCs w:val="28"/>
        </w:rPr>
        <w:t xml:space="preserve"> </w:t>
      </w:r>
      <w:proofErr w:type="spellStart"/>
      <w:r w:rsidRPr="00D721DA">
        <w:rPr>
          <w:rFonts w:ascii="Times New Roman" w:hAnsi="Times New Roman"/>
          <w:szCs w:val="28"/>
        </w:rPr>
        <w:t>bây</w:t>
      </w:r>
      <w:proofErr w:type="spellEnd"/>
      <w:r w:rsidRPr="00D721DA">
        <w:rPr>
          <w:rFonts w:ascii="Times New Roman" w:hAnsi="Times New Roman"/>
          <w:szCs w:val="28"/>
        </w:rPr>
        <w:t xml:space="preserve"> </w:t>
      </w:r>
      <w:proofErr w:type="spellStart"/>
      <w:r w:rsidRPr="00D721DA">
        <w:rPr>
          <w:rFonts w:ascii="Times New Roman" w:hAnsi="Times New Roman"/>
          <w:szCs w:val="28"/>
        </w:rPr>
        <w:t>giờ</w:t>
      </w:r>
      <w:proofErr w:type="spellEnd"/>
      <w:r w:rsidRPr="00D721DA">
        <w:rPr>
          <w:rFonts w:ascii="Times New Roman" w:hAnsi="Times New Roman"/>
          <w:szCs w:val="28"/>
        </w:rPr>
        <w:t xml:space="preserve">, </w:t>
      </w:r>
      <w:proofErr w:type="spellStart"/>
      <w:r w:rsidRPr="00D721DA">
        <w:rPr>
          <w:rFonts w:ascii="Times New Roman" w:hAnsi="Times New Roman"/>
          <w:szCs w:val="28"/>
        </w:rPr>
        <w:t>thì</w:t>
      </w:r>
      <w:proofErr w:type="spellEnd"/>
      <w:r w:rsidRPr="00D721DA">
        <w:rPr>
          <w:rFonts w:ascii="Times New Roman" w:hAnsi="Times New Roman"/>
          <w:szCs w:val="28"/>
        </w:rPr>
        <w:t xml:space="preserve">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dùng</w:t>
      </w:r>
      <w:proofErr w:type="spellEnd"/>
      <w:r w:rsidRPr="00D721DA">
        <w:rPr>
          <w:rFonts w:ascii="Times New Roman" w:hAnsi="Times New Roman"/>
          <w:szCs w:val="28"/>
        </w:rPr>
        <w:t xml:space="preserve"> </w:t>
      </w:r>
      <w:proofErr w:type="spellStart"/>
      <w:r w:rsidRPr="00D721DA">
        <w:rPr>
          <w:rFonts w:ascii="Times New Roman" w:hAnsi="Times New Roman"/>
          <w:szCs w:val="28"/>
        </w:rPr>
        <w:t>có</w:t>
      </w:r>
      <w:proofErr w:type="spellEnd"/>
      <w:r w:rsidRPr="00D721DA">
        <w:rPr>
          <w:rFonts w:ascii="Times New Roman" w:hAnsi="Times New Roman"/>
          <w:szCs w:val="28"/>
        </w:rPr>
        <w:t xml:space="preserve"> </w:t>
      </w:r>
      <w:proofErr w:type="spellStart"/>
      <w:r w:rsidRPr="00D721DA">
        <w:rPr>
          <w:rFonts w:ascii="Times New Roman" w:hAnsi="Times New Roman"/>
          <w:szCs w:val="28"/>
        </w:rPr>
        <w:t>thể</w:t>
      </w:r>
      <w:proofErr w:type="spellEnd"/>
      <w:r w:rsidRPr="00D721DA">
        <w:rPr>
          <w:rFonts w:ascii="Times New Roman" w:hAnsi="Times New Roman"/>
          <w:szCs w:val="28"/>
        </w:rPr>
        <w:t xml:space="preserve"> </w:t>
      </w:r>
      <w:proofErr w:type="spellStart"/>
      <w:r w:rsidRPr="00D721DA">
        <w:rPr>
          <w:rFonts w:ascii="Times New Roman" w:hAnsi="Times New Roman"/>
          <w:szCs w:val="28"/>
        </w:rPr>
        <w:t>dễ</w:t>
      </w:r>
      <w:proofErr w:type="spellEnd"/>
      <w:r w:rsidRPr="00D721DA">
        <w:rPr>
          <w:rFonts w:ascii="Times New Roman" w:hAnsi="Times New Roman"/>
          <w:szCs w:val="28"/>
        </w:rPr>
        <w:t xml:space="preserve"> </w:t>
      </w:r>
      <w:proofErr w:type="spellStart"/>
      <w:r w:rsidRPr="00D721DA">
        <w:rPr>
          <w:rFonts w:ascii="Times New Roman" w:hAnsi="Times New Roman"/>
          <w:szCs w:val="28"/>
        </w:rPr>
        <w:t>dàng</w:t>
      </w:r>
      <w:proofErr w:type="spellEnd"/>
      <w:r w:rsidRPr="00D721DA">
        <w:rPr>
          <w:rFonts w:ascii="Times New Roman" w:hAnsi="Times New Roman"/>
          <w:szCs w:val="28"/>
        </w:rPr>
        <w:t xml:space="preserve"> </w:t>
      </w:r>
      <w:proofErr w:type="spellStart"/>
      <w:r w:rsidRPr="00D721DA">
        <w:rPr>
          <w:rFonts w:ascii="Times New Roman" w:hAnsi="Times New Roman"/>
          <w:szCs w:val="28"/>
        </w:rPr>
        <w:t>truy</w:t>
      </w:r>
      <w:proofErr w:type="spellEnd"/>
      <w:r w:rsidRPr="00D721DA">
        <w:rPr>
          <w:rFonts w:ascii="Times New Roman" w:hAnsi="Times New Roman"/>
          <w:szCs w:val="28"/>
        </w:rPr>
        <w:t xml:space="preserve"> </w:t>
      </w:r>
      <w:proofErr w:type="spellStart"/>
      <w:r w:rsidRPr="00D721DA">
        <w:rPr>
          <w:rFonts w:ascii="Times New Roman" w:hAnsi="Times New Roman"/>
          <w:szCs w:val="28"/>
        </w:rPr>
        <w:t>cập</w:t>
      </w:r>
      <w:proofErr w:type="spellEnd"/>
      <w:r w:rsidRPr="00D721DA">
        <w:rPr>
          <w:rFonts w:ascii="Times New Roman" w:hAnsi="Times New Roman"/>
          <w:szCs w:val="28"/>
        </w:rPr>
        <w:t xml:space="preserve"> </w:t>
      </w:r>
      <w:proofErr w:type="spellStart"/>
      <w:r w:rsidRPr="00D721DA">
        <w:rPr>
          <w:rFonts w:ascii="Times New Roman" w:hAnsi="Times New Roman"/>
          <w:szCs w:val="28"/>
        </w:rPr>
        <w:t>vào</w:t>
      </w:r>
      <w:proofErr w:type="spellEnd"/>
      <w:r w:rsidRPr="00D721DA">
        <w:rPr>
          <w:rFonts w:ascii="Times New Roman" w:hAnsi="Times New Roman"/>
          <w:szCs w:val="28"/>
        </w:rPr>
        <w:t xml:space="preserve"> website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thực</w:t>
      </w:r>
      <w:proofErr w:type="spellEnd"/>
      <w:r w:rsidRPr="00D721DA">
        <w:rPr>
          <w:rFonts w:ascii="Times New Roman" w:hAnsi="Times New Roman"/>
          <w:szCs w:val="28"/>
        </w:rPr>
        <w:t xml:space="preserve"> </w:t>
      </w:r>
      <w:proofErr w:type="spellStart"/>
      <w:r w:rsidRPr="00D721DA">
        <w:rPr>
          <w:rFonts w:ascii="Times New Roman" w:hAnsi="Times New Roman"/>
          <w:szCs w:val="28"/>
        </w:rPr>
        <w:t>hiện</w:t>
      </w:r>
      <w:proofErr w:type="spellEnd"/>
      <w:r w:rsidRPr="00D721DA">
        <w:rPr>
          <w:rFonts w:ascii="Times New Roman" w:hAnsi="Times New Roman"/>
          <w:szCs w:val="28"/>
        </w:rPr>
        <w:t xml:space="preserve">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việc</w:t>
      </w:r>
      <w:proofErr w:type="spellEnd"/>
      <w:r w:rsidRPr="00D721DA">
        <w:rPr>
          <w:rFonts w:ascii="Times New Roman" w:hAnsi="Times New Roman"/>
          <w:szCs w:val="28"/>
        </w:rPr>
        <w:t xml:space="preserve"> </w:t>
      </w:r>
      <w:proofErr w:type="spellStart"/>
      <w:r w:rsidRPr="00D721DA">
        <w:rPr>
          <w:rFonts w:ascii="Times New Roman" w:hAnsi="Times New Roman"/>
          <w:szCs w:val="28"/>
        </w:rPr>
        <w:t>khác</w:t>
      </w:r>
      <w:proofErr w:type="spellEnd"/>
      <w:r w:rsidRPr="00D721DA">
        <w:rPr>
          <w:rFonts w:ascii="Times New Roman" w:hAnsi="Times New Roman"/>
          <w:szCs w:val="28"/>
        </w:rPr>
        <w:t xml:space="preserve"> </w:t>
      </w:r>
      <w:proofErr w:type="spellStart"/>
      <w:r w:rsidRPr="00D721DA">
        <w:rPr>
          <w:rFonts w:ascii="Times New Roman" w:hAnsi="Times New Roman"/>
          <w:szCs w:val="28"/>
        </w:rPr>
        <w:t>nhau</w:t>
      </w:r>
      <w:proofErr w:type="spellEnd"/>
      <w:r w:rsidRPr="00D721DA">
        <w:rPr>
          <w:rFonts w:ascii="Times New Roman" w:hAnsi="Times New Roman"/>
          <w:szCs w:val="28"/>
        </w:rPr>
        <w:t xml:space="preserve"> ở </w:t>
      </w:r>
      <w:proofErr w:type="spellStart"/>
      <w:r w:rsidRPr="00D721DA">
        <w:rPr>
          <w:rFonts w:ascii="Times New Roman" w:hAnsi="Times New Roman"/>
          <w:szCs w:val="28"/>
        </w:rPr>
        <w:t>mọi</w:t>
      </w:r>
      <w:proofErr w:type="spellEnd"/>
      <w:r w:rsidRPr="00D721DA">
        <w:rPr>
          <w:rFonts w:ascii="Times New Roman" w:hAnsi="Times New Roman"/>
          <w:szCs w:val="28"/>
        </w:rPr>
        <w:t xml:space="preserve"> </w:t>
      </w:r>
      <w:proofErr w:type="spellStart"/>
      <w:r w:rsidRPr="00D721DA">
        <w:rPr>
          <w:rFonts w:ascii="Times New Roman" w:hAnsi="Times New Roman"/>
          <w:szCs w:val="28"/>
        </w:rPr>
        <w:t>lúc</w:t>
      </w:r>
      <w:proofErr w:type="spellEnd"/>
      <w:r w:rsidRPr="00D721DA">
        <w:rPr>
          <w:rFonts w:ascii="Times New Roman" w:hAnsi="Times New Roman"/>
          <w:szCs w:val="28"/>
        </w:rPr>
        <w:t xml:space="preserve">, </w:t>
      </w:r>
      <w:proofErr w:type="spellStart"/>
      <w:r w:rsidRPr="00D721DA">
        <w:rPr>
          <w:rFonts w:ascii="Times New Roman" w:hAnsi="Times New Roman"/>
          <w:szCs w:val="28"/>
        </w:rPr>
        <w:t>mọi</w:t>
      </w:r>
      <w:proofErr w:type="spellEnd"/>
      <w:r w:rsidRPr="00D721DA">
        <w:rPr>
          <w:rFonts w:ascii="Times New Roman" w:hAnsi="Times New Roman"/>
          <w:szCs w:val="28"/>
        </w:rPr>
        <w:t xml:space="preserve"> </w:t>
      </w:r>
      <w:proofErr w:type="spellStart"/>
      <w:r w:rsidRPr="00D721DA">
        <w:rPr>
          <w:rFonts w:ascii="Times New Roman" w:hAnsi="Times New Roman"/>
          <w:szCs w:val="28"/>
        </w:rPr>
        <w:t>nơi</w:t>
      </w:r>
      <w:proofErr w:type="spellEnd"/>
      <w:r w:rsidRPr="00D721DA">
        <w:rPr>
          <w:rFonts w:ascii="Times New Roman" w:hAnsi="Times New Roman"/>
          <w:szCs w:val="28"/>
        </w:rPr>
        <w:t xml:space="preserve">. </w:t>
      </w:r>
      <w:proofErr w:type="spellStart"/>
      <w:r w:rsidRPr="00D721DA">
        <w:rPr>
          <w:rFonts w:ascii="Times New Roman" w:hAnsi="Times New Roman"/>
          <w:szCs w:val="28"/>
        </w:rPr>
        <w:t>Mà</w:t>
      </w:r>
      <w:proofErr w:type="spellEnd"/>
      <w:r w:rsidRPr="00D721DA">
        <w:rPr>
          <w:rFonts w:ascii="Times New Roman" w:hAnsi="Times New Roman"/>
          <w:szCs w:val="28"/>
        </w:rPr>
        <w:t xml:space="preserve"> </w:t>
      </w:r>
      <w:proofErr w:type="spellStart"/>
      <w:r w:rsidRPr="00D721DA">
        <w:rPr>
          <w:rFonts w:ascii="Times New Roman" w:hAnsi="Times New Roman"/>
          <w:szCs w:val="28"/>
        </w:rPr>
        <w:t>không</w:t>
      </w:r>
      <w:proofErr w:type="spellEnd"/>
      <w:r w:rsidRPr="00D721DA">
        <w:rPr>
          <w:rFonts w:ascii="Times New Roman" w:hAnsi="Times New Roman"/>
          <w:szCs w:val="28"/>
        </w:rPr>
        <w:t xml:space="preserve"> </w:t>
      </w:r>
      <w:proofErr w:type="spellStart"/>
      <w:r w:rsidRPr="00D721DA">
        <w:rPr>
          <w:rFonts w:ascii="Times New Roman" w:hAnsi="Times New Roman"/>
          <w:szCs w:val="28"/>
        </w:rPr>
        <w:t>cần</w:t>
      </w:r>
      <w:proofErr w:type="spellEnd"/>
      <w:r w:rsidRPr="00D721DA">
        <w:rPr>
          <w:rFonts w:ascii="Times New Roman" w:hAnsi="Times New Roman"/>
          <w:szCs w:val="28"/>
        </w:rPr>
        <w:t xml:space="preserve"> </w:t>
      </w:r>
      <w:proofErr w:type="spellStart"/>
      <w:r w:rsidRPr="00D721DA">
        <w:rPr>
          <w:rFonts w:ascii="Times New Roman" w:hAnsi="Times New Roman"/>
          <w:szCs w:val="28"/>
        </w:rPr>
        <w:t>trực</w:t>
      </w:r>
      <w:proofErr w:type="spellEnd"/>
      <w:r w:rsidRPr="00D721DA">
        <w:rPr>
          <w:rFonts w:ascii="Times New Roman" w:hAnsi="Times New Roman"/>
          <w:szCs w:val="28"/>
        </w:rPr>
        <w:t xml:space="preserve"> </w:t>
      </w:r>
      <w:proofErr w:type="spellStart"/>
      <w:r w:rsidRPr="00D721DA">
        <w:rPr>
          <w:rFonts w:ascii="Times New Roman" w:hAnsi="Times New Roman"/>
          <w:szCs w:val="28"/>
        </w:rPr>
        <w:t>tiếp</w:t>
      </w:r>
      <w:proofErr w:type="spellEnd"/>
      <w:r w:rsidRPr="00D721DA">
        <w:rPr>
          <w:rFonts w:ascii="Times New Roman" w:hAnsi="Times New Roman"/>
          <w:szCs w:val="28"/>
        </w:rPr>
        <w:t xml:space="preserve"> </w:t>
      </w:r>
      <w:proofErr w:type="spellStart"/>
      <w:r w:rsidRPr="00D721DA">
        <w:rPr>
          <w:rFonts w:ascii="Times New Roman" w:hAnsi="Times New Roman"/>
          <w:szCs w:val="28"/>
        </w:rPr>
        <w:t>đến</w:t>
      </w:r>
      <w:proofErr w:type="spellEnd"/>
      <w:r w:rsidRPr="00D721DA">
        <w:rPr>
          <w:rFonts w:ascii="Times New Roman" w:hAnsi="Times New Roman"/>
          <w:szCs w:val="28"/>
        </w:rPr>
        <w:t xml:space="preserve"> </w:t>
      </w:r>
      <w:proofErr w:type="spellStart"/>
      <w:r w:rsidRPr="00D721DA">
        <w:rPr>
          <w:rFonts w:ascii="Times New Roman" w:hAnsi="Times New Roman"/>
          <w:szCs w:val="28"/>
        </w:rPr>
        <w:t>tận</w:t>
      </w:r>
      <w:proofErr w:type="spellEnd"/>
      <w:r w:rsidRPr="00D721DA">
        <w:rPr>
          <w:rFonts w:ascii="Times New Roman" w:hAnsi="Times New Roman"/>
          <w:szCs w:val="28"/>
        </w:rPr>
        <w:t xml:space="preserve"> </w:t>
      </w:r>
      <w:proofErr w:type="spellStart"/>
      <w:r w:rsidRPr="00D721DA">
        <w:rPr>
          <w:rFonts w:ascii="Times New Roman" w:hAnsi="Times New Roman"/>
          <w:szCs w:val="28"/>
        </w:rPr>
        <w:t>nơi</w:t>
      </w:r>
      <w:proofErr w:type="spellEnd"/>
      <w:r w:rsidRPr="00D721DA">
        <w:rPr>
          <w:rFonts w:ascii="Times New Roman" w:hAnsi="Times New Roman"/>
          <w:szCs w:val="28"/>
        </w:rPr>
        <w:t xml:space="preserv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đăng</w:t>
      </w:r>
      <w:proofErr w:type="spellEnd"/>
      <w:r w:rsidRPr="00D721DA">
        <w:rPr>
          <w:rFonts w:ascii="Times New Roman" w:hAnsi="Times New Roman"/>
          <w:szCs w:val="28"/>
        </w:rPr>
        <w:t xml:space="preserve"> </w:t>
      </w:r>
      <w:proofErr w:type="spellStart"/>
      <w:r w:rsidRPr="00D721DA">
        <w:rPr>
          <w:rFonts w:ascii="Times New Roman" w:hAnsi="Times New Roman"/>
          <w:szCs w:val="28"/>
        </w:rPr>
        <w:t>ký</w:t>
      </w:r>
      <w:proofErr w:type="spellEnd"/>
      <w:r w:rsidRPr="00D721DA">
        <w:rPr>
          <w:rFonts w:ascii="Times New Roman" w:hAnsi="Times New Roman"/>
          <w:szCs w:val="28"/>
        </w:rPr>
        <w:t xml:space="preserve">, </w:t>
      </w:r>
      <w:proofErr w:type="spellStart"/>
      <w:r w:rsidRPr="00D721DA">
        <w:rPr>
          <w:rFonts w:ascii="Times New Roman" w:hAnsi="Times New Roman"/>
          <w:szCs w:val="28"/>
        </w:rPr>
        <w:t>giao</w:t>
      </w:r>
      <w:proofErr w:type="spellEnd"/>
      <w:r w:rsidRPr="00D721DA">
        <w:rPr>
          <w:rFonts w:ascii="Times New Roman" w:hAnsi="Times New Roman"/>
          <w:szCs w:val="28"/>
        </w:rPr>
        <w:t xml:space="preserve"> </w:t>
      </w:r>
      <w:proofErr w:type="spellStart"/>
      <w:r w:rsidRPr="00D721DA">
        <w:rPr>
          <w:rFonts w:ascii="Times New Roman" w:hAnsi="Times New Roman"/>
          <w:szCs w:val="28"/>
        </w:rPr>
        <w:t>dịch</w:t>
      </w:r>
      <w:proofErr w:type="spellEnd"/>
      <w:r w:rsidRPr="00D721DA">
        <w:rPr>
          <w:rFonts w:ascii="Times New Roman" w:hAnsi="Times New Roman"/>
          <w:szCs w:val="28"/>
        </w:rPr>
        <w:t xml:space="preserve">, </w:t>
      </w:r>
      <w:proofErr w:type="spellStart"/>
      <w:r w:rsidRPr="00D721DA">
        <w:rPr>
          <w:rFonts w:ascii="Times New Roman" w:hAnsi="Times New Roman"/>
          <w:szCs w:val="28"/>
        </w:rPr>
        <w:t>mua</w:t>
      </w:r>
      <w:proofErr w:type="spellEnd"/>
      <w:r w:rsidRPr="00D721DA">
        <w:rPr>
          <w:rFonts w:ascii="Times New Roman" w:hAnsi="Times New Roman"/>
          <w:szCs w:val="28"/>
        </w:rPr>
        <w:t xml:space="preserve"> </w:t>
      </w:r>
      <w:proofErr w:type="spellStart"/>
      <w:r w:rsidRPr="00D721DA">
        <w:rPr>
          <w:rFonts w:ascii="Times New Roman" w:hAnsi="Times New Roman"/>
          <w:szCs w:val="28"/>
        </w:rPr>
        <w:t>hàng</w:t>
      </w:r>
      <w:proofErr w:type="spellEnd"/>
      <w:r w:rsidRPr="00D721DA">
        <w:rPr>
          <w:rFonts w:ascii="Times New Roman" w:hAnsi="Times New Roman"/>
          <w:szCs w:val="28"/>
        </w:rPr>
        <w:t>…</w:t>
      </w:r>
      <w:proofErr w:type="spellStart"/>
      <w:r w:rsidRPr="00D721DA">
        <w:rPr>
          <w:rFonts w:ascii="Times New Roman" w:hAnsi="Times New Roman"/>
          <w:szCs w:val="28"/>
        </w:rPr>
        <w:t>vì</w:t>
      </w:r>
      <w:proofErr w:type="spellEnd"/>
      <w:r w:rsidRPr="00D721DA">
        <w:rPr>
          <w:rFonts w:ascii="Times New Roman" w:hAnsi="Times New Roman"/>
          <w:szCs w:val="28"/>
        </w:rPr>
        <w:t xml:space="preserve"> </w:t>
      </w:r>
      <w:proofErr w:type="spellStart"/>
      <w:r w:rsidRPr="00D721DA">
        <w:rPr>
          <w:rFonts w:ascii="Times New Roman" w:hAnsi="Times New Roman"/>
          <w:szCs w:val="28"/>
        </w:rPr>
        <w:t>vậy</w:t>
      </w:r>
      <w:proofErr w:type="spellEnd"/>
      <w:r w:rsidRPr="00D721DA">
        <w:rPr>
          <w:rFonts w:ascii="Times New Roman" w:hAnsi="Times New Roman"/>
          <w:szCs w:val="28"/>
        </w:rPr>
        <w:t xml:space="preserve"> </w:t>
      </w:r>
      <w:proofErr w:type="spellStart"/>
      <w:r w:rsidRPr="00D721DA">
        <w:rPr>
          <w:rFonts w:ascii="Times New Roman" w:hAnsi="Times New Roman"/>
          <w:szCs w:val="28"/>
        </w:rPr>
        <w:t>việc</w:t>
      </w:r>
      <w:proofErr w:type="spellEnd"/>
      <w:r w:rsidRPr="00D721DA">
        <w:rPr>
          <w:rFonts w:ascii="Times New Roman" w:hAnsi="Times New Roman"/>
          <w:szCs w:val="28"/>
        </w:rPr>
        <w:t xml:space="preserve"> </w:t>
      </w:r>
      <w:proofErr w:type="spellStart"/>
      <w:r w:rsidRPr="00D721DA">
        <w:rPr>
          <w:rFonts w:ascii="Times New Roman" w:hAnsi="Times New Roman"/>
          <w:szCs w:val="28"/>
        </w:rPr>
        <w:t>tạo</w:t>
      </w:r>
      <w:proofErr w:type="spellEnd"/>
      <w:r w:rsidRPr="00D721DA">
        <w:rPr>
          <w:rFonts w:ascii="Times New Roman" w:hAnsi="Times New Roman"/>
          <w:szCs w:val="28"/>
        </w:rPr>
        <w:t xml:space="preserve"> </w:t>
      </w:r>
      <w:proofErr w:type="spellStart"/>
      <w:r w:rsidRPr="00D721DA">
        <w:rPr>
          <w:rFonts w:ascii="Times New Roman" w:hAnsi="Times New Roman"/>
          <w:szCs w:val="28"/>
        </w:rPr>
        <w:t>ra</w:t>
      </w:r>
      <w:proofErr w:type="spellEnd"/>
      <w:r w:rsidRPr="00D721DA">
        <w:rPr>
          <w:rFonts w:ascii="Times New Roman" w:hAnsi="Times New Roman"/>
          <w:szCs w:val="28"/>
        </w:rPr>
        <w:t xml:space="preserve"> </w:t>
      </w:r>
      <w:proofErr w:type="spellStart"/>
      <w:r w:rsidRPr="00D721DA">
        <w:rPr>
          <w:rFonts w:ascii="Times New Roman" w:hAnsi="Times New Roman"/>
          <w:szCs w:val="28"/>
        </w:rPr>
        <w:t>một</w:t>
      </w:r>
      <w:proofErr w:type="spellEnd"/>
      <w:r w:rsidRPr="00D721DA">
        <w:rPr>
          <w:rFonts w:ascii="Times New Roman" w:hAnsi="Times New Roman"/>
          <w:szCs w:val="28"/>
        </w:rPr>
        <w:t xml:space="preserve"> website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phục</w:t>
      </w:r>
      <w:proofErr w:type="spellEnd"/>
      <w:r w:rsidRPr="00D721DA">
        <w:rPr>
          <w:rFonts w:ascii="Times New Roman" w:hAnsi="Times New Roman"/>
          <w:szCs w:val="28"/>
        </w:rPr>
        <w:t xml:space="preserve"> </w:t>
      </w:r>
      <w:proofErr w:type="spellStart"/>
      <w:r w:rsidRPr="00D721DA">
        <w:rPr>
          <w:rFonts w:ascii="Times New Roman" w:hAnsi="Times New Roman"/>
          <w:szCs w:val="28"/>
        </w:rPr>
        <w:t>vụ</w:t>
      </w:r>
      <w:proofErr w:type="spellEnd"/>
      <w:r w:rsidRPr="00D721DA">
        <w:rPr>
          <w:rFonts w:ascii="Times New Roman" w:hAnsi="Times New Roman"/>
          <w:szCs w:val="28"/>
        </w:rPr>
        <w:t xml:space="preserve"> </w:t>
      </w:r>
      <w:proofErr w:type="spellStart"/>
      <w:r w:rsidRPr="00D721DA">
        <w:rPr>
          <w:rFonts w:ascii="Times New Roman" w:hAnsi="Times New Roman"/>
          <w:szCs w:val="28"/>
        </w:rPr>
        <w:t>và</w:t>
      </w:r>
      <w:proofErr w:type="spellEnd"/>
      <w:r w:rsidRPr="00D721DA">
        <w:rPr>
          <w:rFonts w:ascii="Times New Roman" w:hAnsi="Times New Roman"/>
          <w:szCs w:val="28"/>
        </w:rPr>
        <w:t xml:space="preserve"> </w:t>
      </w:r>
      <w:proofErr w:type="spellStart"/>
      <w:r w:rsidRPr="00D721DA">
        <w:rPr>
          <w:rFonts w:ascii="Times New Roman" w:hAnsi="Times New Roman"/>
          <w:szCs w:val="28"/>
        </w:rPr>
        <w:t>đáp</w:t>
      </w:r>
      <w:proofErr w:type="spellEnd"/>
      <w:r w:rsidRPr="00D721DA">
        <w:rPr>
          <w:rFonts w:ascii="Times New Roman" w:hAnsi="Times New Roman"/>
          <w:szCs w:val="28"/>
        </w:rPr>
        <w:t xml:space="preserve"> </w:t>
      </w:r>
      <w:proofErr w:type="spellStart"/>
      <w:r w:rsidRPr="00D721DA">
        <w:rPr>
          <w:rFonts w:ascii="Times New Roman" w:hAnsi="Times New Roman"/>
          <w:szCs w:val="28"/>
        </w:rPr>
        <w:t>ứng</w:t>
      </w:r>
      <w:proofErr w:type="spellEnd"/>
      <w:r w:rsidRPr="00D721DA">
        <w:rPr>
          <w:rFonts w:ascii="Times New Roman" w:hAnsi="Times New Roman"/>
          <w:szCs w:val="28"/>
        </w:rPr>
        <w:t xml:space="preserve"> </w:t>
      </w:r>
      <w:proofErr w:type="spellStart"/>
      <w:r w:rsidRPr="00D721DA">
        <w:rPr>
          <w:rFonts w:ascii="Times New Roman" w:hAnsi="Times New Roman"/>
          <w:szCs w:val="28"/>
        </w:rPr>
        <w:t>nhu</w:t>
      </w:r>
      <w:proofErr w:type="spellEnd"/>
      <w:r w:rsidRPr="00D721DA">
        <w:rPr>
          <w:rFonts w:ascii="Times New Roman" w:hAnsi="Times New Roman"/>
          <w:szCs w:val="28"/>
        </w:rPr>
        <w:t xml:space="preserve"> </w:t>
      </w:r>
      <w:proofErr w:type="spellStart"/>
      <w:r w:rsidRPr="00D721DA">
        <w:rPr>
          <w:rFonts w:ascii="Times New Roman" w:hAnsi="Times New Roman"/>
          <w:szCs w:val="28"/>
        </w:rPr>
        <w:t>cầu</w:t>
      </w:r>
      <w:proofErr w:type="spellEnd"/>
      <w:r w:rsidRPr="00D721DA">
        <w:rPr>
          <w:rFonts w:ascii="Times New Roman" w:hAnsi="Times New Roman"/>
          <w:szCs w:val="28"/>
        </w:rPr>
        <w:t xml:space="preserve"> </w:t>
      </w:r>
      <w:proofErr w:type="spellStart"/>
      <w:r w:rsidRPr="00D721DA">
        <w:rPr>
          <w:rFonts w:ascii="Times New Roman" w:hAnsi="Times New Roman"/>
          <w:szCs w:val="28"/>
        </w:rPr>
        <w:t>của</w:t>
      </w:r>
      <w:proofErr w:type="spellEnd"/>
      <w:r w:rsidRPr="00D721DA">
        <w:rPr>
          <w:rFonts w:ascii="Times New Roman" w:hAnsi="Times New Roman"/>
          <w:szCs w:val="28"/>
        </w:rPr>
        <w:t xml:space="preserve"> con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là</w:t>
      </w:r>
      <w:proofErr w:type="spellEnd"/>
      <w:r w:rsidRPr="00D721DA">
        <w:rPr>
          <w:rFonts w:ascii="Times New Roman" w:hAnsi="Times New Roman"/>
          <w:szCs w:val="28"/>
        </w:rPr>
        <w:t xml:space="preserve"> </w:t>
      </w:r>
      <w:proofErr w:type="spellStart"/>
      <w:r w:rsidRPr="00D721DA">
        <w:rPr>
          <w:rFonts w:ascii="Times New Roman" w:hAnsi="Times New Roman"/>
          <w:szCs w:val="28"/>
        </w:rPr>
        <w:t>một</w:t>
      </w:r>
      <w:proofErr w:type="spellEnd"/>
      <w:r w:rsidRPr="00D721DA">
        <w:rPr>
          <w:rFonts w:ascii="Times New Roman" w:hAnsi="Times New Roman"/>
          <w:szCs w:val="28"/>
        </w:rPr>
        <w:t xml:space="preserve"> </w:t>
      </w:r>
      <w:proofErr w:type="spellStart"/>
      <w:r w:rsidRPr="00D721DA">
        <w:rPr>
          <w:rFonts w:ascii="Times New Roman" w:hAnsi="Times New Roman"/>
          <w:szCs w:val="28"/>
        </w:rPr>
        <w:t>việc</w:t>
      </w:r>
      <w:proofErr w:type="spellEnd"/>
      <w:r w:rsidRPr="00D721DA">
        <w:rPr>
          <w:rFonts w:ascii="Times New Roman" w:hAnsi="Times New Roman"/>
          <w:szCs w:val="28"/>
        </w:rPr>
        <w:t xml:space="preserve"> </w:t>
      </w:r>
      <w:proofErr w:type="spellStart"/>
      <w:r w:rsidRPr="00D721DA">
        <w:rPr>
          <w:rFonts w:ascii="Times New Roman" w:hAnsi="Times New Roman"/>
          <w:szCs w:val="28"/>
        </w:rPr>
        <w:t>rất</w:t>
      </w:r>
      <w:proofErr w:type="spellEnd"/>
      <w:r w:rsidRPr="00D721DA">
        <w:rPr>
          <w:rFonts w:ascii="Times New Roman" w:hAnsi="Times New Roman"/>
          <w:szCs w:val="28"/>
        </w:rPr>
        <w:t xml:space="preserve"> </w:t>
      </w:r>
      <w:proofErr w:type="spellStart"/>
      <w:r w:rsidRPr="00D721DA">
        <w:rPr>
          <w:rFonts w:ascii="Times New Roman" w:hAnsi="Times New Roman"/>
          <w:szCs w:val="28"/>
        </w:rPr>
        <w:t>cần</w:t>
      </w:r>
      <w:proofErr w:type="spellEnd"/>
      <w:r w:rsidRPr="00D721DA">
        <w:rPr>
          <w:rFonts w:ascii="Times New Roman" w:hAnsi="Times New Roman"/>
          <w:szCs w:val="28"/>
        </w:rPr>
        <w:t xml:space="preserve"> </w:t>
      </w:r>
      <w:proofErr w:type="spellStart"/>
      <w:r w:rsidRPr="00D721DA">
        <w:rPr>
          <w:rFonts w:ascii="Times New Roman" w:hAnsi="Times New Roman"/>
          <w:szCs w:val="28"/>
        </w:rPr>
        <w:t>thiết</w:t>
      </w:r>
      <w:proofErr w:type="spellEnd"/>
      <w:r w:rsidRPr="00D721DA">
        <w:rPr>
          <w:rFonts w:ascii="Times New Roman" w:hAnsi="Times New Roman"/>
          <w:szCs w:val="28"/>
        </w:rPr>
        <w:t xml:space="preserve">, </w:t>
      </w:r>
      <w:proofErr w:type="spellStart"/>
      <w:r w:rsidRPr="00D721DA">
        <w:rPr>
          <w:rFonts w:ascii="Times New Roman" w:hAnsi="Times New Roman"/>
          <w:szCs w:val="28"/>
        </w:rPr>
        <w:t>giúp</w:t>
      </w:r>
      <w:proofErr w:type="spellEnd"/>
      <w:r w:rsidRPr="00D721DA">
        <w:rPr>
          <w:rFonts w:ascii="Times New Roman" w:hAnsi="Times New Roman"/>
          <w:szCs w:val="28"/>
        </w:rPr>
        <w:t xml:space="preserve"> </w:t>
      </w:r>
      <w:proofErr w:type="spellStart"/>
      <w:r w:rsidRPr="00D721DA">
        <w:rPr>
          <w:rFonts w:ascii="Times New Roman" w:hAnsi="Times New Roman"/>
          <w:szCs w:val="28"/>
        </w:rPr>
        <w:t>nhanh</w:t>
      </w:r>
      <w:proofErr w:type="spellEnd"/>
      <w:r w:rsidRPr="00D721DA">
        <w:rPr>
          <w:rFonts w:ascii="Times New Roman" w:hAnsi="Times New Roman"/>
          <w:szCs w:val="28"/>
        </w:rPr>
        <w:t xml:space="preserve"> </w:t>
      </w:r>
      <w:proofErr w:type="spellStart"/>
      <w:r w:rsidRPr="00D721DA">
        <w:rPr>
          <w:rFonts w:ascii="Times New Roman" w:hAnsi="Times New Roman"/>
          <w:szCs w:val="28"/>
        </w:rPr>
        <w:t>chóng</w:t>
      </w:r>
      <w:proofErr w:type="spellEnd"/>
      <w:r w:rsidRPr="00D721DA">
        <w:rPr>
          <w:rFonts w:ascii="Times New Roman" w:hAnsi="Times New Roman"/>
          <w:szCs w:val="28"/>
        </w:rPr>
        <w:t xml:space="preserve">, </w:t>
      </w:r>
      <w:proofErr w:type="spellStart"/>
      <w:r w:rsidRPr="00D721DA">
        <w:rPr>
          <w:rFonts w:ascii="Times New Roman" w:hAnsi="Times New Roman"/>
          <w:szCs w:val="28"/>
        </w:rPr>
        <w:t>thuận</w:t>
      </w:r>
      <w:proofErr w:type="spellEnd"/>
      <w:r w:rsidRPr="00D721DA">
        <w:rPr>
          <w:rFonts w:ascii="Times New Roman" w:hAnsi="Times New Roman"/>
          <w:szCs w:val="28"/>
        </w:rPr>
        <w:t xml:space="preserve"> </w:t>
      </w:r>
      <w:proofErr w:type="spellStart"/>
      <w:r w:rsidRPr="00D721DA">
        <w:rPr>
          <w:rFonts w:ascii="Times New Roman" w:hAnsi="Times New Roman"/>
          <w:szCs w:val="28"/>
        </w:rPr>
        <w:t>tiện</w:t>
      </w:r>
      <w:proofErr w:type="spellEnd"/>
      <w:r w:rsidRPr="00D721DA">
        <w:rPr>
          <w:rFonts w:ascii="Times New Roman" w:hAnsi="Times New Roman"/>
          <w:szCs w:val="28"/>
        </w:rPr>
        <w:t xml:space="preserve"> </w:t>
      </w:r>
      <w:proofErr w:type="spellStart"/>
      <w:r w:rsidRPr="00D721DA">
        <w:rPr>
          <w:rFonts w:ascii="Times New Roman" w:hAnsi="Times New Roman"/>
          <w:szCs w:val="28"/>
        </w:rPr>
        <w:t>và</w:t>
      </w:r>
      <w:proofErr w:type="spellEnd"/>
      <w:r w:rsidRPr="00D721DA">
        <w:rPr>
          <w:rFonts w:ascii="Times New Roman" w:hAnsi="Times New Roman"/>
          <w:szCs w:val="28"/>
        </w:rPr>
        <w:t xml:space="preserve"> </w:t>
      </w:r>
      <w:proofErr w:type="spellStart"/>
      <w:r w:rsidRPr="00D721DA">
        <w:rPr>
          <w:rFonts w:ascii="Times New Roman" w:hAnsi="Times New Roman"/>
          <w:szCs w:val="28"/>
        </w:rPr>
        <w:t>dễ</w:t>
      </w:r>
      <w:proofErr w:type="spellEnd"/>
      <w:r w:rsidRPr="00D721DA">
        <w:rPr>
          <w:rFonts w:ascii="Times New Roman" w:hAnsi="Times New Roman"/>
          <w:szCs w:val="28"/>
        </w:rPr>
        <w:t xml:space="preserve"> </w:t>
      </w:r>
      <w:proofErr w:type="spellStart"/>
      <w:r w:rsidRPr="00D721DA">
        <w:rPr>
          <w:rFonts w:ascii="Times New Roman" w:hAnsi="Times New Roman"/>
          <w:szCs w:val="28"/>
        </w:rPr>
        <w:t>dàng</w:t>
      </w:r>
      <w:proofErr w:type="spellEnd"/>
      <w:r w:rsidRPr="00D721DA">
        <w:rPr>
          <w:rFonts w:ascii="Times New Roman" w:hAnsi="Times New Roman"/>
          <w:szCs w:val="28"/>
        </w:rPr>
        <w:t xml:space="preserve"> </w:t>
      </w:r>
      <w:proofErr w:type="spellStart"/>
      <w:r w:rsidRPr="00D721DA">
        <w:rPr>
          <w:rFonts w:ascii="Times New Roman" w:hAnsi="Times New Roman"/>
          <w:szCs w:val="28"/>
        </w:rPr>
        <w:t>hơn</w:t>
      </w:r>
      <w:proofErr w:type="spellEnd"/>
      <w:r w:rsidRPr="00D721DA">
        <w:rPr>
          <w:rFonts w:ascii="Times New Roman" w:hAnsi="Times New Roman"/>
          <w:szCs w:val="28"/>
        </w:rPr>
        <w:t xml:space="preserve"> </w:t>
      </w:r>
      <w:proofErr w:type="spellStart"/>
      <w:r w:rsidRPr="00D721DA">
        <w:rPr>
          <w:rFonts w:ascii="Times New Roman" w:hAnsi="Times New Roman"/>
          <w:szCs w:val="28"/>
        </w:rPr>
        <w:t>nữa</w:t>
      </w:r>
      <w:proofErr w:type="spellEnd"/>
      <w:r w:rsidRPr="00D721DA">
        <w:rPr>
          <w:rFonts w:ascii="Times New Roman" w:hAnsi="Times New Roman"/>
          <w:szCs w:val="28"/>
        </w:rPr>
        <w:t xml:space="preserve"> </w:t>
      </w:r>
      <w:proofErr w:type="spellStart"/>
      <w:r w:rsidRPr="00D721DA">
        <w:rPr>
          <w:rFonts w:ascii="Times New Roman" w:hAnsi="Times New Roman"/>
          <w:szCs w:val="28"/>
        </w:rPr>
        <w:t>còn</w:t>
      </w:r>
      <w:proofErr w:type="spellEnd"/>
      <w:r w:rsidRPr="00D721DA">
        <w:rPr>
          <w:rFonts w:ascii="Times New Roman" w:hAnsi="Times New Roman"/>
          <w:szCs w:val="28"/>
        </w:rPr>
        <w:t xml:space="preserve"> </w:t>
      </w:r>
      <w:proofErr w:type="spellStart"/>
      <w:r w:rsidRPr="00D721DA">
        <w:rPr>
          <w:rFonts w:ascii="Times New Roman" w:hAnsi="Times New Roman"/>
          <w:szCs w:val="28"/>
        </w:rPr>
        <w:t>tiết</w:t>
      </w:r>
      <w:proofErr w:type="spellEnd"/>
      <w:r w:rsidRPr="00D721DA">
        <w:rPr>
          <w:rFonts w:ascii="Times New Roman" w:hAnsi="Times New Roman"/>
          <w:szCs w:val="28"/>
        </w:rPr>
        <w:t xml:space="preserve"> </w:t>
      </w:r>
      <w:proofErr w:type="spellStart"/>
      <w:r w:rsidRPr="00D721DA">
        <w:rPr>
          <w:rFonts w:ascii="Times New Roman" w:hAnsi="Times New Roman"/>
          <w:szCs w:val="28"/>
        </w:rPr>
        <w:t>kiệm</w:t>
      </w:r>
      <w:proofErr w:type="spellEnd"/>
      <w:r w:rsidRPr="00D721DA">
        <w:rPr>
          <w:rFonts w:ascii="Times New Roman" w:hAnsi="Times New Roman"/>
          <w:szCs w:val="28"/>
        </w:rPr>
        <w:t xml:space="preserve"> </w:t>
      </w:r>
      <w:proofErr w:type="spellStart"/>
      <w:r w:rsidRPr="00D721DA">
        <w:rPr>
          <w:rFonts w:ascii="Times New Roman" w:hAnsi="Times New Roman"/>
          <w:szCs w:val="28"/>
        </w:rPr>
        <w:t>được</w:t>
      </w:r>
      <w:proofErr w:type="spellEnd"/>
      <w:r w:rsidRPr="00D721DA">
        <w:rPr>
          <w:rFonts w:ascii="Times New Roman" w:hAnsi="Times New Roman"/>
          <w:szCs w:val="28"/>
        </w:rPr>
        <w:t xml:space="preserve"> </w:t>
      </w:r>
      <w:proofErr w:type="spellStart"/>
      <w:r w:rsidRPr="00D721DA">
        <w:rPr>
          <w:rFonts w:ascii="Times New Roman" w:hAnsi="Times New Roman"/>
          <w:szCs w:val="28"/>
        </w:rPr>
        <w:t>thời</w:t>
      </w:r>
      <w:proofErr w:type="spellEnd"/>
      <w:r w:rsidRPr="00D721DA">
        <w:rPr>
          <w:rFonts w:ascii="Times New Roman" w:hAnsi="Times New Roman"/>
          <w:szCs w:val="28"/>
        </w:rPr>
        <w:t xml:space="preserve"> </w:t>
      </w:r>
      <w:proofErr w:type="spellStart"/>
      <w:r w:rsidRPr="00D721DA">
        <w:rPr>
          <w:rFonts w:ascii="Times New Roman" w:hAnsi="Times New Roman"/>
          <w:szCs w:val="28"/>
        </w:rPr>
        <w:t>gian</w:t>
      </w:r>
      <w:proofErr w:type="spellEnd"/>
      <w:r w:rsidRPr="00D721DA">
        <w:rPr>
          <w:rFonts w:ascii="Times New Roman" w:hAnsi="Times New Roman"/>
          <w:szCs w:val="28"/>
        </w:rPr>
        <w:t xml:space="preserve"> </w:t>
      </w:r>
      <w:proofErr w:type="spellStart"/>
      <w:r w:rsidRPr="00D721DA">
        <w:rPr>
          <w:rFonts w:ascii="Times New Roman" w:hAnsi="Times New Roman"/>
          <w:szCs w:val="28"/>
        </w:rPr>
        <w:t>cũng</w:t>
      </w:r>
      <w:proofErr w:type="spellEnd"/>
      <w:r w:rsidRPr="00D721DA">
        <w:rPr>
          <w:rFonts w:ascii="Times New Roman" w:hAnsi="Times New Roman"/>
          <w:szCs w:val="28"/>
        </w:rPr>
        <w:t xml:space="preserve"> </w:t>
      </w:r>
      <w:proofErr w:type="spellStart"/>
      <w:r w:rsidRPr="00D721DA">
        <w:rPr>
          <w:rFonts w:ascii="Times New Roman" w:hAnsi="Times New Roman"/>
          <w:szCs w:val="28"/>
        </w:rPr>
        <w:t>như</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sức</w:t>
      </w:r>
      <w:proofErr w:type="spellEnd"/>
      <w:r w:rsidRPr="00D721DA">
        <w:rPr>
          <w:rFonts w:ascii="Times New Roman" w:hAnsi="Times New Roman"/>
          <w:szCs w:val="28"/>
        </w:rPr>
        <w:t xml:space="preserve"> </w:t>
      </w:r>
      <w:proofErr w:type="spellStart"/>
      <w:r w:rsidRPr="00D721DA">
        <w:rPr>
          <w:rFonts w:ascii="Times New Roman" w:hAnsi="Times New Roman"/>
          <w:szCs w:val="28"/>
        </w:rPr>
        <w:t>trong</w:t>
      </w:r>
      <w:proofErr w:type="spellEnd"/>
      <w:r w:rsidRPr="00D721DA">
        <w:rPr>
          <w:rFonts w:ascii="Times New Roman" w:hAnsi="Times New Roman"/>
          <w:szCs w:val="28"/>
        </w:rPr>
        <w:t xml:space="preserve"> </w:t>
      </w:r>
      <w:proofErr w:type="spellStart"/>
      <w:r w:rsidRPr="00D721DA">
        <w:rPr>
          <w:rFonts w:ascii="Times New Roman" w:hAnsi="Times New Roman"/>
          <w:szCs w:val="28"/>
        </w:rPr>
        <w:t>thời</w:t>
      </w:r>
      <w:proofErr w:type="spellEnd"/>
      <w:r w:rsidRPr="00D721DA">
        <w:rPr>
          <w:rFonts w:ascii="Times New Roman" w:hAnsi="Times New Roman"/>
          <w:szCs w:val="28"/>
        </w:rPr>
        <w:t xml:space="preserve"> </w:t>
      </w:r>
      <w:proofErr w:type="spellStart"/>
      <w:r w:rsidRPr="00D721DA">
        <w:rPr>
          <w:rFonts w:ascii="Times New Roman" w:hAnsi="Times New Roman"/>
          <w:szCs w:val="28"/>
        </w:rPr>
        <w:t>đại</w:t>
      </w:r>
      <w:proofErr w:type="spellEnd"/>
      <w:r w:rsidRPr="00D721DA">
        <w:rPr>
          <w:rFonts w:ascii="Times New Roman" w:hAnsi="Times New Roman"/>
          <w:szCs w:val="28"/>
        </w:rPr>
        <w:t xml:space="preserve"> </w:t>
      </w:r>
      <w:proofErr w:type="spellStart"/>
      <w:r w:rsidRPr="00D721DA">
        <w:rPr>
          <w:rFonts w:ascii="Times New Roman" w:hAnsi="Times New Roman"/>
          <w:szCs w:val="28"/>
        </w:rPr>
        <w:t>công</w:t>
      </w:r>
      <w:proofErr w:type="spellEnd"/>
      <w:r w:rsidRPr="00D721DA">
        <w:rPr>
          <w:rFonts w:ascii="Times New Roman" w:hAnsi="Times New Roman"/>
          <w:szCs w:val="28"/>
        </w:rPr>
        <w:t xml:space="preserve"> </w:t>
      </w:r>
      <w:proofErr w:type="spellStart"/>
      <w:r w:rsidRPr="00D721DA">
        <w:rPr>
          <w:rFonts w:ascii="Times New Roman" w:hAnsi="Times New Roman"/>
          <w:szCs w:val="28"/>
        </w:rPr>
        <w:t>nghệ</w:t>
      </w:r>
      <w:proofErr w:type="spellEnd"/>
      <w:r w:rsidRPr="00D721DA">
        <w:rPr>
          <w:rFonts w:ascii="Times New Roman" w:hAnsi="Times New Roman"/>
          <w:szCs w:val="28"/>
        </w:rPr>
        <w:t xml:space="preserve"> </w:t>
      </w:r>
      <w:proofErr w:type="spellStart"/>
      <w:r w:rsidRPr="00D721DA">
        <w:rPr>
          <w:rFonts w:ascii="Times New Roman" w:hAnsi="Times New Roman"/>
          <w:szCs w:val="28"/>
        </w:rPr>
        <w:t>số</w:t>
      </w:r>
      <w:proofErr w:type="spellEnd"/>
      <w:r w:rsidRPr="00D721DA">
        <w:rPr>
          <w:rFonts w:ascii="Times New Roman" w:hAnsi="Times New Roman"/>
          <w:szCs w:val="28"/>
        </w:rPr>
        <w:t xml:space="preserve"> </w:t>
      </w:r>
      <w:proofErr w:type="spellStart"/>
      <w:r w:rsidRPr="00D721DA">
        <w:rPr>
          <w:rFonts w:ascii="Times New Roman" w:hAnsi="Times New Roman"/>
          <w:szCs w:val="28"/>
        </w:rPr>
        <w:t>này</w:t>
      </w:r>
      <w:proofErr w:type="spellEnd"/>
      <w:r w:rsidRPr="00D721DA">
        <w:rPr>
          <w:rFonts w:ascii="Times New Roman" w:hAnsi="Times New Roman"/>
          <w:szCs w:val="28"/>
        </w:rPr>
        <w:t>.</w:t>
      </w:r>
    </w:p>
    <w:p w14:paraId="21E0DCE1" w14:textId="3E76374B" w:rsidR="00C179AD" w:rsidRPr="00D721DA" w:rsidRDefault="00C179AD" w:rsidP="00966E41">
      <w:pPr>
        <w:spacing w:before="80" w:after="80" w:line="276" w:lineRule="auto"/>
        <w:ind w:firstLine="567"/>
        <w:jc w:val="both"/>
        <w:rPr>
          <w:rFonts w:ascii="Times New Roman" w:hAnsi="Times New Roman"/>
          <w:szCs w:val="28"/>
        </w:rPr>
      </w:pPr>
      <w:proofErr w:type="spellStart"/>
      <w:r w:rsidRPr="00D721DA">
        <w:rPr>
          <w:rFonts w:ascii="Times New Roman" w:hAnsi="Times New Roman"/>
          <w:szCs w:val="28"/>
        </w:rPr>
        <w:t>Hiện</w:t>
      </w:r>
      <w:proofErr w:type="spellEnd"/>
      <w:r w:rsidRPr="00D721DA">
        <w:rPr>
          <w:rFonts w:ascii="Times New Roman" w:hAnsi="Times New Roman"/>
          <w:szCs w:val="28"/>
        </w:rPr>
        <w:t xml:space="preserve"> nay, </w:t>
      </w:r>
      <w:proofErr w:type="spellStart"/>
      <w:r w:rsidRPr="00D721DA">
        <w:rPr>
          <w:rFonts w:ascii="Times New Roman" w:hAnsi="Times New Roman"/>
          <w:szCs w:val="28"/>
        </w:rPr>
        <w:t>mọi</w:t>
      </w:r>
      <w:proofErr w:type="spellEnd"/>
      <w:r w:rsidRPr="00D721DA">
        <w:rPr>
          <w:rFonts w:ascii="Times New Roman" w:hAnsi="Times New Roman"/>
          <w:szCs w:val="28"/>
        </w:rPr>
        <w:t xml:space="preserve"> </w:t>
      </w:r>
      <w:proofErr w:type="spellStart"/>
      <w:r w:rsidRPr="00D721DA">
        <w:rPr>
          <w:rFonts w:ascii="Times New Roman" w:hAnsi="Times New Roman"/>
          <w:szCs w:val="28"/>
        </w:rPr>
        <w:t>nhu</w:t>
      </w:r>
      <w:proofErr w:type="spellEnd"/>
      <w:r w:rsidRPr="00D721DA">
        <w:rPr>
          <w:rFonts w:ascii="Times New Roman" w:hAnsi="Times New Roman"/>
          <w:szCs w:val="28"/>
        </w:rPr>
        <w:t xml:space="preserve"> </w:t>
      </w:r>
      <w:proofErr w:type="spellStart"/>
      <w:r w:rsidRPr="00D721DA">
        <w:rPr>
          <w:rFonts w:ascii="Times New Roman" w:hAnsi="Times New Roman"/>
          <w:szCs w:val="28"/>
        </w:rPr>
        <w:t>cầu</w:t>
      </w:r>
      <w:proofErr w:type="spellEnd"/>
      <w:r w:rsidRPr="00D721DA">
        <w:rPr>
          <w:rFonts w:ascii="Times New Roman" w:hAnsi="Times New Roman"/>
          <w:szCs w:val="28"/>
        </w:rPr>
        <w:t xml:space="preserve"> </w:t>
      </w:r>
      <w:proofErr w:type="spellStart"/>
      <w:r w:rsidRPr="00D721DA">
        <w:rPr>
          <w:rFonts w:ascii="Times New Roman" w:hAnsi="Times New Roman"/>
          <w:szCs w:val="28"/>
        </w:rPr>
        <w:t>về</w:t>
      </w:r>
      <w:proofErr w:type="spellEnd"/>
      <w:r w:rsidRPr="00D721DA">
        <w:rPr>
          <w:rFonts w:ascii="Times New Roman" w:hAnsi="Times New Roman"/>
          <w:szCs w:val="28"/>
        </w:rPr>
        <w:t xml:space="preserve"> </w:t>
      </w:r>
      <w:proofErr w:type="spellStart"/>
      <w:r w:rsidRPr="00D721DA">
        <w:rPr>
          <w:rFonts w:ascii="Times New Roman" w:hAnsi="Times New Roman"/>
          <w:szCs w:val="28"/>
        </w:rPr>
        <w:t>dịch</w:t>
      </w:r>
      <w:proofErr w:type="spellEnd"/>
      <w:r w:rsidRPr="00D721DA">
        <w:rPr>
          <w:rFonts w:ascii="Times New Roman" w:hAnsi="Times New Roman"/>
          <w:szCs w:val="28"/>
        </w:rPr>
        <w:t xml:space="preserve"> </w:t>
      </w:r>
      <w:proofErr w:type="spellStart"/>
      <w:r w:rsidRPr="00D721DA">
        <w:rPr>
          <w:rFonts w:ascii="Times New Roman" w:hAnsi="Times New Roman"/>
          <w:szCs w:val="28"/>
        </w:rPr>
        <w:t>vụ</w:t>
      </w:r>
      <w:proofErr w:type="spellEnd"/>
      <w:r w:rsidRPr="00D721DA">
        <w:rPr>
          <w:rFonts w:ascii="Times New Roman" w:hAnsi="Times New Roman"/>
          <w:szCs w:val="28"/>
        </w:rPr>
        <w:t xml:space="preserve">, </w:t>
      </w:r>
      <w:proofErr w:type="spellStart"/>
      <w:r w:rsidRPr="00D721DA">
        <w:rPr>
          <w:rFonts w:ascii="Times New Roman" w:hAnsi="Times New Roman"/>
          <w:szCs w:val="28"/>
        </w:rPr>
        <w:t>thương</w:t>
      </w:r>
      <w:proofErr w:type="spellEnd"/>
      <w:r w:rsidRPr="00D721DA">
        <w:rPr>
          <w:rFonts w:ascii="Times New Roman" w:hAnsi="Times New Roman"/>
          <w:szCs w:val="28"/>
        </w:rPr>
        <w:t xml:space="preserve"> </w:t>
      </w:r>
      <w:proofErr w:type="spellStart"/>
      <w:r w:rsidRPr="00D721DA">
        <w:rPr>
          <w:rFonts w:ascii="Times New Roman" w:hAnsi="Times New Roman"/>
          <w:szCs w:val="28"/>
        </w:rPr>
        <w:t>mại</w:t>
      </w:r>
      <w:proofErr w:type="spellEnd"/>
      <w:r w:rsidRPr="00D721DA">
        <w:rPr>
          <w:rFonts w:ascii="Times New Roman" w:hAnsi="Times New Roman"/>
          <w:szCs w:val="28"/>
        </w:rPr>
        <w:t xml:space="preserve"> </w:t>
      </w:r>
      <w:proofErr w:type="spellStart"/>
      <w:r w:rsidRPr="00D721DA">
        <w:rPr>
          <w:rFonts w:ascii="Times New Roman" w:hAnsi="Times New Roman"/>
          <w:szCs w:val="28"/>
        </w:rPr>
        <w:t>mà</w:t>
      </w:r>
      <w:proofErr w:type="spellEnd"/>
      <w:r w:rsidRPr="00D721DA">
        <w:rPr>
          <w:rFonts w:ascii="Times New Roman" w:hAnsi="Times New Roman"/>
          <w:szCs w:val="28"/>
        </w:rPr>
        <w:t xml:space="preserve"> </w:t>
      </w:r>
      <w:proofErr w:type="spellStart"/>
      <w:r w:rsidRPr="00D721DA">
        <w:rPr>
          <w:rFonts w:ascii="Times New Roman" w:hAnsi="Times New Roman"/>
          <w:szCs w:val="28"/>
        </w:rPr>
        <w:t>trước</w:t>
      </w:r>
      <w:proofErr w:type="spellEnd"/>
      <w:r w:rsidRPr="00D721DA">
        <w:rPr>
          <w:rFonts w:ascii="Times New Roman" w:hAnsi="Times New Roman"/>
          <w:szCs w:val="28"/>
        </w:rPr>
        <w:t xml:space="preserve"> </w:t>
      </w:r>
      <w:proofErr w:type="spellStart"/>
      <w:r w:rsidRPr="00D721DA">
        <w:rPr>
          <w:rFonts w:ascii="Times New Roman" w:hAnsi="Times New Roman"/>
          <w:szCs w:val="28"/>
        </w:rPr>
        <w:t>đây</w:t>
      </w:r>
      <w:proofErr w:type="spellEnd"/>
      <w:r w:rsidRPr="00D721DA">
        <w:rPr>
          <w:rFonts w:ascii="Times New Roman" w:hAnsi="Times New Roman"/>
          <w:szCs w:val="28"/>
        </w:rPr>
        <w:t xml:space="preserve"> </w:t>
      </w:r>
      <w:proofErr w:type="spellStart"/>
      <w:r w:rsidRPr="00D721DA">
        <w:rPr>
          <w:rFonts w:ascii="Times New Roman" w:hAnsi="Times New Roman"/>
          <w:szCs w:val="28"/>
        </w:rPr>
        <w:t>chỉ</w:t>
      </w:r>
      <w:proofErr w:type="spellEnd"/>
      <w:r w:rsidRPr="00D721DA">
        <w:rPr>
          <w:rFonts w:ascii="Times New Roman" w:hAnsi="Times New Roman"/>
          <w:szCs w:val="28"/>
        </w:rPr>
        <w:t xml:space="preserve"> </w:t>
      </w:r>
      <w:proofErr w:type="spellStart"/>
      <w:r w:rsidRPr="00D721DA">
        <w:rPr>
          <w:rFonts w:ascii="Times New Roman" w:hAnsi="Times New Roman"/>
          <w:szCs w:val="28"/>
        </w:rPr>
        <w:t>giao</w:t>
      </w:r>
      <w:proofErr w:type="spellEnd"/>
      <w:r w:rsidRPr="00D721DA">
        <w:rPr>
          <w:rFonts w:ascii="Times New Roman" w:hAnsi="Times New Roman"/>
          <w:szCs w:val="28"/>
        </w:rPr>
        <w:t xml:space="preserve"> </w:t>
      </w:r>
      <w:proofErr w:type="spellStart"/>
      <w:r w:rsidRPr="00D721DA">
        <w:rPr>
          <w:rFonts w:ascii="Times New Roman" w:hAnsi="Times New Roman"/>
          <w:szCs w:val="28"/>
        </w:rPr>
        <w:t>dịch</w:t>
      </w:r>
      <w:proofErr w:type="spellEnd"/>
      <w:r w:rsidRPr="00D721DA">
        <w:rPr>
          <w:rFonts w:ascii="Times New Roman" w:hAnsi="Times New Roman"/>
          <w:szCs w:val="28"/>
        </w:rPr>
        <w:t xml:space="preserve"> </w:t>
      </w:r>
      <w:proofErr w:type="spellStart"/>
      <w:r w:rsidRPr="00D721DA">
        <w:rPr>
          <w:rFonts w:ascii="Times New Roman" w:hAnsi="Times New Roman"/>
          <w:szCs w:val="28"/>
        </w:rPr>
        <w:t>bằng</w:t>
      </w:r>
      <w:proofErr w:type="spellEnd"/>
      <w:r w:rsidRPr="00D721DA">
        <w:rPr>
          <w:rFonts w:ascii="Times New Roman" w:hAnsi="Times New Roman"/>
          <w:szCs w:val="28"/>
        </w:rPr>
        <w:t xml:space="preserve"> </w:t>
      </w:r>
      <w:proofErr w:type="spellStart"/>
      <w:r w:rsidRPr="00D721DA">
        <w:rPr>
          <w:rFonts w:ascii="Times New Roman" w:hAnsi="Times New Roman"/>
          <w:szCs w:val="28"/>
        </w:rPr>
        <w:t>tay</w:t>
      </w:r>
      <w:proofErr w:type="spellEnd"/>
      <w:r w:rsidRPr="00D721DA">
        <w:rPr>
          <w:rFonts w:ascii="Times New Roman" w:hAnsi="Times New Roman"/>
          <w:szCs w:val="28"/>
        </w:rPr>
        <w:t xml:space="preserve">,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dùng</w:t>
      </w:r>
      <w:proofErr w:type="spellEnd"/>
      <w:r w:rsidRPr="00D721DA">
        <w:rPr>
          <w:rFonts w:ascii="Times New Roman" w:hAnsi="Times New Roman"/>
          <w:szCs w:val="28"/>
        </w:rPr>
        <w:t xml:space="preserve"> </w:t>
      </w:r>
      <w:proofErr w:type="spellStart"/>
      <w:r w:rsidRPr="00D721DA">
        <w:rPr>
          <w:rFonts w:ascii="Times New Roman" w:hAnsi="Times New Roman"/>
          <w:szCs w:val="28"/>
        </w:rPr>
        <w:t>phải</w:t>
      </w:r>
      <w:proofErr w:type="spellEnd"/>
      <w:r w:rsidRPr="00D721DA">
        <w:rPr>
          <w:rFonts w:ascii="Times New Roman" w:hAnsi="Times New Roman"/>
          <w:szCs w:val="28"/>
        </w:rPr>
        <w:t xml:space="preserve"> </w:t>
      </w:r>
      <w:proofErr w:type="spellStart"/>
      <w:r w:rsidRPr="00D721DA">
        <w:rPr>
          <w:rFonts w:ascii="Times New Roman" w:hAnsi="Times New Roman"/>
          <w:szCs w:val="28"/>
        </w:rPr>
        <w:t>đến</w:t>
      </w:r>
      <w:proofErr w:type="spellEnd"/>
      <w:r w:rsidRPr="00D721DA">
        <w:rPr>
          <w:rFonts w:ascii="Times New Roman" w:hAnsi="Times New Roman"/>
          <w:szCs w:val="28"/>
        </w:rPr>
        <w:t xml:space="preserve"> </w:t>
      </w:r>
      <w:proofErr w:type="spellStart"/>
      <w:r w:rsidRPr="00D721DA">
        <w:rPr>
          <w:rFonts w:ascii="Times New Roman" w:hAnsi="Times New Roman"/>
          <w:szCs w:val="28"/>
        </w:rPr>
        <w:t>tận</w:t>
      </w:r>
      <w:proofErr w:type="spellEnd"/>
      <w:r w:rsidRPr="00D721DA">
        <w:rPr>
          <w:rFonts w:ascii="Times New Roman" w:hAnsi="Times New Roman"/>
          <w:szCs w:val="28"/>
        </w:rPr>
        <w:t xml:space="preserve"> </w:t>
      </w:r>
      <w:proofErr w:type="spellStart"/>
      <w:r w:rsidRPr="00D721DA">
        <w:rPr>
          <w:rFonts w:ascii="Times New Roman" w:hAnsi="Times New Roman"/>
          <w:szCs w:val="28"/>
        </w:rPr>
        <w:t>nơi</w:t>
      </w:r>
      <w:proofErr w:type="spellEnd"/>
      <w:r w:rsidRPr="00D721DA">
        <w:rPr>
          <w:rFonts w:ascii="Times New Roman" w:hAnsi="Times New Roman"/>
          <w:szCs w:val="28"/>
        </w:rPr>
        <w:t xml:space="preserv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giao</w:t>
      </w:r>
      <w:proofErr w:type="spellEnd"/>
      <w:r w:rsidRPr="00D721DA">
        <w:rPr>
          <w:rFonts w:ascii="Times New Roman" w:hAnsi="Times New Roman"/>
          <w:szCs w:val="28"/>
        </w:rPr>
        <w:t xml:space="preserve"> </w:t>
      </w:r>
      <w:proofErr w:type="spellStart"/>
      <w:r w:rsidRPr="00D721DA">
        <w:rPr>
          <w:rFonts w:ascii="Times New Roman" w:hAnsi="Times New Roman"/>
          <w:szCs w:val="28"/>
        </w:rPr>
        <w:t>dịch</w:t>
      </w:r>
      <w:proofErr w:type="spellEnd"/>
      <w:r w:rsidRPr="00D721DA">
        <w:rPr>
          <w:rFonts w:ascii="Times New Roman" w:hAnsi="Times New Roman"/>
          <w:szCs w:val="28"/>
        </w:rPr>
        <w:t xml:space="preserve"> hay </w:t>
      </w:r>
      <w:proofErr w:type="spellStart"/>
      <w:r w:rsidRPr="00D721DA">
        <w:rPr>
          <w:rFonts w:ascii="Times New Roman" w:hAnsi="Times New Roman"/>
          <w:szCs w:val="28"/>
        </w:rPr>
        <w:t>đơn</w:t>
      </w:r>
      <w:proofErr w:type="spellEnd"/>
      <w:r w:rsidRPr="00D721DA">
        <w:rPr>
          <w:rFonts w:ascii="Times New Roman" w:hAnsi="Times New Roman"/>
          <w:szCs w:val="28"/>
        </w:rPr>
        <w:t xml:space="preserve"> </w:t>
      </w:r>
      <w:proofErr w:type="spellStart"/>
      <w:r w:rsidRPr="00D721DA">
        <w:rPr>
          <w:rFonts w:ascii="Times New Roman" w:hAnsi="Times New Roman"/>
          <w:szCs w:val="28"/>
        </w:rPr>
        <w:t>giản</w:t>
      </w:r>
      <w:proofErr w:type="spellEnd"/>
      <w:r w:rsidRPr="00D721DA">
        <w:rPr>
          <w:rFonts w:ascii="Times New Roman" w:hAnsi="Times New Roman"/>
          <w:szCs w:val="28"/>
        </w:rPr>
        <w:t xml:space="preserve"> </w:t>
      </w:r>
      <w:proofErr w:type="spellStart"/>
      <w:r w:rsidRPr="00D721DA">
        <w:rPr>
          <w:rFonts w:ascii="Times New Roman" w:hAnsi="Times New Roman"/>
          <w:szCs w:val="28"/>
        </w:rPr>
        <w:t>như</w:t>
      </w:r>
      <w:proofErr w:type="spellEnd"/>
      <w:r w:rsidRPr="00D721DA">
        <w:rPr>
          <w:rFonts w:ascii="Times New Roman" w:hAnsi="Times New Roman"/>
          <w:szCs w:val="28"/>
        </w:rPr>
        <w:t xml:space="preserve"> </w:t>
      </w:r>
      <w:proofErr w:type="spellStart"/>
      <w:r w:rsidRPr="00D721DA">
        <w:rPr>
          <w:rFonts w:ascii="Times New Roman" w:hAnsi="Times New Roman"/>
          <w:szCs w:val="28"/>
        </w:rPr>
        <w:t>việc</w:t>
      </w:r>
      <w:proofErr w:type="spellEnd"/>
      <w:r w:rsidRPr="00D721DA">
        <w:rPr>
          <w:rFonts w:ascii="Times New Roman" w:hAnsi="Times New Roman"/>
          <w:szCs w:val="28"/>
        </w:rPr>
        <w:t xml:space="preserve"> </w:t>
      </w:r>
      <w:proofErr w:type="spellStart"/>
      <w:r w:rsidRPr="00D721DA">
        <w:rPr>
          <w:rFonts w:ascii="Times New Roman" w:hAnsi="Times New Roman"/>
          <w:szCs w:val="28"/>
        </w:rPr>
        <w:t>mua</w:t>
      </w:r>
      <w:proofErr w:type="spellEnd"/>
      <w:r w:rsidRPr="00D721DA">
        <w:rPr>
          <w:rFonts w:ascii="Times New Roman" w:hAnsi="Times New Roman"/>
          <w:szCs w:val="28"/>
        </w:rPr>
        <w:t xml:space="preserve"> </w:t>
      </w:r>
      <w:proofErr w:type="spellStart"/>
      <w:r w:rsidRPr="00D721DA">
        <w:rPr>
          <w:rFonts w:ascii="Times New Roman" w:hAnsi="Times New Roman"/>
          <w:szCs w:val="28"/>
        </w:rPr>
        <w:t>vé</w:t>
      </w:r>
      <w:proofErr w:type="spellEnd"/>
      <w:r w:rsidRPr="00D721DA">
        <w:rPr>
          <w:rFonts w:ascii="Times New Roman" w:hAnsi="Times New Roman"/>
          <w:szCs w:val="28"/>
        </w:rPr>
        <w:t xml:space="preserve"> </w:t>
      </w:r>
      <w:proofErr w:type="spellStart"/>
      <w:r w:rsidRPr="00D721DA">
        <w:rPr>
          <w:rFonts w:ascii="Times New Roman" w:hAnsi="Times New Roman"/>
          <w:szCs w:val="28"/>
        </w:rPr>
        <w:t>xem</w:t>
      </w:r>
      <w:proofErr w:type="spellEnd"/>
      <w:r w:rsidRPr="00D721DA">
        <w:rPr>
          <w:rFonts w:ascii="Times New Roman" w:hAnsi="Times New Roman"/>
          <w:szCs w:val="28"/>
        </w:rPr>
        <w:t xml:space="preserve"> phim, </w:t>
      </w:r>
      <w:proofErr w:type="spellStart"/>
      <w:r w:rsidRPr="00D721DA">
        <w:rPr>
          <w:rFonts w:ascii="Times New Roman" w:hAnsi="Times New Roman"/>
          <w:szCs w:val="28"/>
        </w:rPr>
        <w:t>người</w:t>
      </w:r>
      <w:proofErr w:type="spellEnd"/>
      <w:r w:rsidRPr="00D721DA">
        <w:rPr>
          <w:rFonts w:ascii="Times New Roman" w:hAnsi="Times New Roman"/>
          <w:szCs w:val="28"/>
        </w:rPr>
        <w:t xml:space="preserve"> </w:t>
      </w:r>
      <w:proofErr w:type="spellStart"/>
      <w:r w:rsidRPr="00D721DA">
        <w:rPr>
          <w:rFonts w:ascii="Times New Roman" w:hAnsi="Times New Roman"/>
          <w:szCs w:val="28"/>
        </w:rPr>
        <w:t>dùng</w:t>
      </w:r>
      <w:proofErr w:type="spellEnd"/>
      <w:r w:rsidRPr="00D721DA">
        <w:rPr>
          <w:rFonts w:ascii="Times New Roman" w:hAnsi="Times New Roman"/>
          <w:szCs w:val="28"/>
        </w:rPr>
        <w:t xml:space="preserve"> </w:t>
      </w:r>
      <w:proofErr w:type="spellStart"/>
      <w:r w:rsidRPr="00D721DA">
        <w:rPr>
          <w:rFonts w:ascii="Times New Roman" w:hAnsi="Times New Roman"/>
          <w:szCs w:val="28"/>
        </w:rPr>
        <w:t>phải</w:t>
      </w:r>
      <w:proofErr w:type="spellEnd"/>
      <w:r w:rsidRPr="00D721DA">
        <w:rPr>
          <w:rFonts w:ascii="Times New Roman" w:hAnsi="Times New Roman"/>
          <w:szCs w:val="28"/>
        </w:rPr>
        <w:t xml:space="preserve"> </w:t>
      </w:r>
      <w:proofErr w:type="spellStart"/>
      <w:r w:rsidRPr="00D721DA">
        <w:rPr>
          <w:rFonts w:ascii="Times New Roman" w:hAnsi="Times New Roman"/>
          <w:szCs w:val="28"/>
        </w:rPr>
        <w:t>đến</w:t>
      </w:r>
      <w:proofErr w:type="spellEnd"/>
      <w:r w:rsidRPr="00D721DA">
        <w:rPr>
          <w:rFonts w:ascii="Times New Roman" w:hAnsi="Times New Roman"/>
          <w:szCs w:val="28"/>
        </w:rPr>
        <w:t xml:space="preserve"> </w:t>
      </w:r>
      <w:proofErr w:type="spellStart"/>
      <w:r w:rsidRPr="00D721DA">
        <w:rPr>
          <w:rFonts w:ascii="Times New Roman" w:hAnsi="Times New Roman"/>
          <w:szCs w:val="28"/>
        </w:rPr>
        <w:t>tận</w:t>
      </w:r>
      <w:proofErr w:type="spellEnd"/>
      <w:r w:rsidRPr="00D721DA">
        <w:rPr>
          <w:rFonts w:ascii="Times New Roman" w:hAnsi="Times New Roman"/>
          <w:szCs w:val="28"/>
        </w:rPr>
        <w:t xml:space="preserve"> </w:t>
      </w:r>
      <w:proofErr w:type="spellStart"/>
      <w:r w:rsidRPr="00D721DA">
        <w:rPr>
          <w:rFonts w:ascii="Times New Roman" w:hAnsi="Times New Roman"/>
          <w:szCs w:val="28"/>
        </w:rPr>
        <w:t>nơi</w:t>
      </w:r>
      <w:proofErr w:type="spellEnd"/>
      <w:r w:rsidRPr="00D721DA">
        <w:rPr>
          <w:rFonts w:ascii="Times New Roman" w:hAnsi="Times New Roman"/>
          <w:szCs w:val="28"/>
        </w:rPr>
        <w:t xml:space="preserv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có</w:t>
      </w:r>
      <w:proofErr w:type="spellEnd"/>
      <w:r w:rsidRPr="00D721DA">
        <w:rPr>
          <w:rFonts w:ascii="Times New Roman" w:hAnsi="Times New Roman"/>
          <w:szCs w:val="28"/>
        </w:rPr>
        <w:t xml:space="preserve"> </w:t>
      </w:r>
      <w:proofErr w:type="spellStart"/>
      <w:r w:rsidRPr="00D721DA">
        <w:rPr>
          <w:rFonts w:ascii="Times New Roman" w:hAnsi="Times New Roman"/>
          <w:szCs w:val="28"/>
        </w:rPr>
        <w:t>thể</w:t>
      </w:r>
      <w:proofErr w:type="spellEnd"/>
      <w:r w:rsidRPr="00D721DA">
        <w:rPr>
          <w:rFonts w:ascii="Times New Roman" w:hAnsi="Times New Roman"/>
          <w:szCs w:val="28"/>
        </w:rPr>
        <w:t xml:space="preserve"> </w:t>
      </w:r>
      <w:proofErr w:type="spellStart"/>
      <w:r w:rsidRPr="00D721DA">
        <w:rPr>
          <w:rFonts w:ascii="Times New Roman" w:hAnsi="Times New Roman"/>
          <w:szCs w:val="28"/>
        </w:rPr>
        <w:t>mua</w:t>
      </w:r>
      <w:proofErr w:type="spellEnd"/>
      <w:r w:rsidRPr="00D721DA">
        <w:rPr>
          <w:rFonts w:ascii="Times New Roman" w:hAnsi="Times New Roman"/>
          <w:szCs w:val="28"/>
        </w:rPr>
        <w:t xml:space="preserve"> </w:t>
      </w:r>
      <w:proofErr w:type="spellStart"/>
      <w:r w:rsidRPr="00D721DA">
        <w:rPr>
          <w:rFonts w:ascii="Times New Roman" w:hAnsi="Times New Roman"/>
          <w:szCs w:val="28"/>
        </w:rPr>
        <w:t>vé</w:t>
      </w:r>
      <w:proofErr w:type="spellEnd"/>
      <w:r w:rsidRPr="00D721DA">
        <w:rPr>
          <w:rFonts w:ascii="Times New Roman" w:hAnsi="Times New Roman"/>
          <w:szCs w:val="28"/>
        </w:rPr>
        <w:t xml:space="preserve">, </w:t>
      </w:r>
      <w:proofErr w:type="spellStart"/>
      <w:r w:rsidRPr="00D721DA">
        <w:rPr>
          <w:rFonts w:ascii="Times New Roman" w:hAnsi="Times New Roman"/>
          <w:szCs w:val="28"/>
        </w:rPr>
        <w:t>phải</w:t>
      </w:r>
      <w:proofErr w:type="spellEnd"/>
      <w:r w:rsidRPr="00D721DA">
        <w:rPr>
          <w:rFonts w:ascii="Times New Roman" w:hAnsi="Times New Roman"/>
          <w:szCs w:val="28"/>
        </w:rPr>
        <w:t xml:space="preserve"> </w:t>
      </w:r>
      <w:proofErr w:type="spellStart"/>
      <w:r w:rsidRPr="00D721DA">
        <w:rPr>
          <w:rFonts w:ascii="Times New Roman" w:hAnsi="Times New Roman"/>
          <w:szCs w:val="28"/>
        </w:rPr>
        <w:t>xếp</w:t>
      </w:r>
      <w:proofErr w:type="spellEnd"/>
      <w:r w:rsidRPr="00D721DA">
        <w:rPr>
          <w:rFonts w:ascii="Times New Roman" w:hAnsi="Times New Roman"/>
          <w:szCs w:val="28"/>
        </w:rPr>
        <w:t xml:space="preserve"> </w:t>
      </w:r>
      <w:proofErr w:type="spellStart"/>
      <w:r w:rsidRPr="00D721DA">
        <w:rPr>
          <w:rFonts w:ascii="Times New Roman" w:hAnsi="Times New Roman"/>
          <w:szCs w:val="28"/>
        </w:rPr>
        <w:t>hàng</w:t>
      </w:r>
      <w:proofErr w:type="spellEnd"/>
      <w:r w:rsidRPr="00D721DA">
        <w:rPr>
          <w:rFonts w:ascii="Times New Roman" w:hAnsi="Times New Roman"/>
          <w:szCs w:val="28"/>
        </w:rPr>
        <w:t xml:space="preserve"> </w:t>
      </w:r>
      <w:proofErr w:type="spellStart"/>
      <w:r w:rsidRPr="00D721DA">
        <w:rPr>
          <w:rFonts w:ascii="Times New Roman" w:hAnsi="Times New Roman"/>
          <w:szCs w:val="28"/>
        </w:rPr>
        <w:t>chờ</w:t>
      </w:r>
      <w:proofErr w:type="spellEnd"/>
      <w:r w:rsidRPr="00D721DA">
        <w:rPr>
          <w:rFonts w:ascii="Times New Roman" w:hAnsi="Times New Roman"/>
          <w:szCs w:val="28"/>
        </w:rPr>
        <w:t xml:space="preserve"> </w:t>
      </w:r>
      <w:proofErr w:type="spellStart"/>
      <w:r w:rsidRPr="00D721DA">
        <w:rPr>
          <w:rFonts w:ascii="Times New Roman" w:hAnsi="Times New Roman"/>
          <w:szCs w:val="28"/>
        </w:rPr>
        <w:t>đợi</w:t>
      </w:r>
      <w:proofErr w:type="spellEnd"/>
      <w:r w:rsidRPr="00D721DA">
        <w:rPr>
          <w:rFonts w:ascii="Times New Roman" w:hAnsi="Times New Roman"/>
          <w:szCs w:val="28"/>
        </w:rPr>
        <w:t xml:space="preserve"> </w:t>
      </w:r>
      <w:proofErr w:type="spellStart"/>
      <w:r w:rsidRPr="00D721DA">
        <w:rPr>
          <w:rFonts w:ascii="Times New Roman" w:hAnsi="Times New Roman"/>
          <w:szCs w:val="28"/>
        </w:rPr>
        <w:t>đến</w:t>
      </w:r>
      <w:proofErr w:type="spellEnd"/>
      <w:r w:rsidRPr="00D721DA">
        <w:rPr>
          <w:rFonts w:ascii="Times New Roman" w:hAnsi="Times New Roman"/>
          <w:szCs w:val="28"/>
        </w:rPr>
        <w:t xml:space="preserve"> </w:t>
      </w:r>
      <w:proofErr w:type="spellStart"/>
      <w:r w:rsidRPr="00D721DA">
        <w:rPr>
          <w:rFonts w:ascii="Times New Roman" w:hAnsi="Times New Roman"/>
          <w:szCs w:val="28"/>
        </w:rPr>
        <w:t>lượt</w:t>
      </w:r>
      <w:proofErr w:type="spellEnd"/>
      <w:r w:rsidRPr="00D721DA">
        <w:rPr>
          <w:rFonts w:ascii="Times New Roman" w:hAnsi="Times New Roman"/>
          <w:szCs w:val="28"/>
        </w:rPr>
        <w:t xml:space="preserv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được</w:t>
      </w:r>
      <w:proofErr w:type="spellEnd"/>
      <w:r w:rsidRPr="00D721DA">
        <w:rPr>
          <w:rFonts w:ascii="Times New Roman" w:hAnsi="Times New Roman"/>
          <w:szCs w:val="28"/>
        </w:rPr>
        <w:t xml:space="preserve"> </w:t>
      </w:r>
      <w:proofErr w:type="spellStart"/>
      <w:r w:rsidRPr="00D721DA">
        <w:rPr>
          <w:rFonts w:ascii="Times New Roman" w:hAnsi="Times New Roman"/>
          <w:szCs w:val="28"/>
        </w:rPr>
        <w:t>mua</w:t>
      </w:r>
      <w:proofErr w:type="spellEnd"/>
      <w:r w:rsidRPr="00D721DA">
        <w:rPr>
          <w:rFonts w:ascii="Times New Roman" w:hAnsi="Times New Roman"/>
          <w:szCs w:val="28"/>
        </w:rPr>
        <w:t xml:space="preserve"> </w:t>
      </w:r>
      <w:proofErr w:type="spellStart"/>
      <w:r w:rsidRPr="00D721DA">
        <w:rPr>
          <w:rFonts w:ascii="Times New Roman" w:hAnsi="Times New Roman"/>
          <w:szCs w:val="28"/>
        </w:rPr>
        <w:t>vé</w:t>
      </w:r>
      <w:proofErr w:type="spellEnd"/>
      <w:r w:rsidRPr="00D721DA">
        <w:rPr>
          <w:rFonts w:ascii="Times New Roman" w:hAnsi="Times New Roman"/>
          <w:szCs w:val="28"/>
        </w:rPr>
        <w:t xml:space="preserve">, </w:t>
      </w:r>
      <w:proofErr w:type="spellStart"/>
      <w:r w:rsidRPr="00D721DA">
        <w:rPr>
          <w:rFonts w:ascii="Times New Roman" w:hAnsi="Times New Roman"/>
          <w:szCs w:val="28"/>
        </w:rPr>
        <w:t>khách</w:t>
      </w:r>
      <w:proofErr w:type="spellEnd"/>
      <w:r w:rsidRPr="00D721DA">
        <w:rPr>
          <w:rFonts w:ascii="Times New Roman" w:hAnsi="Times New Roman"/>
          <w:szCs w:val="28"/>
        </w:rPr>
        <w:t xml:space="preserve"> </w:t>
      </w:r>
      <w:proofErr w:type="spellStart"/>
      <w:r w:rsidRPr="00D721DA">
        <w:rPr>
          <w:rFonts w:ascii="Times New Roman" w:hAnsi="Times New Roman"/>
          <w:szCs w:val="28"/>
        </w:rPr>
        <w:t>hàng</w:t>
      </w:r>
      <w:proofErr w:type="spellEnd"/>
      <w:r w:rsidRPr="00D721DA">
        <w:rPr>
          <w:rFonts w:ascii="Times New Roman" w:hAnsi="Times New Roman"/>
          <w:szCs w:val="28"/>
        </w:rPr>
        <w:t xml:space="preserve"> </w:t>
      </w:r>
      <w:proofErr w:type="spellStart"/>
      <w:r w:rsidRPr="00D721DA">
        <w:rPr>
          <w:rFonts w:ascii="Times New Roman" w:hAnsi="Times New Roman"/>
          <w:szCs w:val="28"/>
        </w:rPr>
        <w:t>còn</w:t>
      </w:r>
      <w:proofErr w:type="spellEnd"/>
      <w:r w:rsidRPr="00D721DA">
        <w:rPr>
          <w:rFonts w:ascii="Times New Roman" w:hAnsi="Times New Roman"/>
          <w:szCs w:val="28"/>
        </w:rPr>
        <w:t xml:space="preserve"> </w:t>
      </w:r>
      <w:proofErr w:type="spellStart"/>
      <w:r w:rsidRPr="00D721DA">
        <w:rPr>
          <w:rFonts w:ascii="Times New Roman" w:hAnsi="Times New Roman"/>
          <w:szCs w:val="28"/>
        </w:rPr>
        <w:t>phải</w:t>
      </w:r>
      <w:proofErr w:type="spellEnd"/>
      <w:r w:rsidRPr="00D721DA">
        <w:rPr>
          <w:rFonts w:ascii="Times New Roman" w:hAnsi="Times New Roman"/>
          <w:szCs w:val="28"/>
        </w:rPr>
        <w:t xml:space="preserve"> </w:t>
      </w:r>
      <w:proofErr w:type="spellStart"/>
      <w:r w:rsidRPr="00D721DA">
        <w:rPr>
          <w:rFonts w:ascii="Times New Roman" w:hAnsi="Times New Roman"/>
          <w:szCs w:val="28"/>
        </w:rPr>
        <w:t>mất</w:t>
      </w:r>
      <w:proofErr w:type="spellEnd"/>
      <w:r w:rsidRPr="00D721DA">
        <w:rPr>
          <w:rFonts w:ascii="Times New Roman" w:hAnsi="Times New Roman"/>
          <w:szCs w:val="28"/>
        </w:rPr>
        <w:t xml:space="preserve"> </w:t>
      </w:r>
      <w:proofErr w:type="spellStart"/>
      <w:r w:rsidRPr="00D721DA">
        <w:rPr>
          <w:rFonts w:ascii="Times New Roman" w:hAnsi="Times New Roman"/>
          <w:szCs w:val="28"/>
        </w:rPr>
        <w:t>thời</w:t>
      </w:r>
      <w:proofErr w:type="spellEnd"/>
      <w:r w:rsidRPr="00D721DA">
        <w:rPr>
          <w:rFonts w:ascii="Times New Roman" w:hAnsi="Times New Roman"/>
          <w:szCs w:val="28"/>
        </w:rPr>
        <w:t xml:space="preserve"> </w:t>
      </w:r>
      <w:proofErr w:type="spellStart"/>
      <w:r w:rsidRPr="00D721DA">
        <w:rPr>
          <w:rFonts w:ascii="Times New Roman" w:hAnsi="Times New Roman"/>
          <w:szCs w:val="28"/>
        </w:rPr>
        <w:t>gian</w:t>
      </w:r>
      <w:proofErr w:type="spellEnd"/>
      <w:r w:rsidRPr="00D721DA">
        <w:rPr>
          <w:rFonts w:ascii="Times New Roman" w:hAnsi="Times New Roman"/>
          <w:szCs w:val="28"/>
        </w:rPr>
        <w:t xml:space="preserve">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đứng</w:t>
      </w:r>
      <w:proofErr w:type="spellEnd"/>
      <w:r w:rsidRPr="00D721DA">
        <w:rPr>
          <w:rFonts w:ascii="Times New Roman" w:hAnsi="Times New Roman"/>
          <w:szCs w:val="28"/>
        </w:rPr>
        <w:t xml:space="preserve"> ở </w:t>
      </w:r>
      <w:proofErr w:type="spellStart"/>
      <w:r w:rsidRPr="00D721DA">
        <w:rPr>
          <w:rFonts w:ascii="Times New Roman" w:hAnsi="Times New Roman"/>
          <w:szCs w:val="28"/>
        </w:rPr>
        <w:t>bảng</w:t>
      </w:r>
      <w:proofErr w:type="spellEnd"/>
      <w:r w:rsidRPr="00D721DA">
        <w:rPr>
          <w:rFonts w:ascii="Times New Roman" w:hAnsi="Times New Roman"/>
          <w:szCs w:val="28"/>
        </w:rPr>
        <w:t xml:space="preserve"> tin </w:t>
      </w:r>
      <w:proofErr w:type="spellStart"/>
      <w:r w:rsidRPr="00D721DA">
        <w:rPr>
          <w:rFonts w:ascii="Times New Roman" w:hAnsi="Times New Roman"/>
          <w:szCs w:val="28"/>
        </w:rPr>
        <w:t>để</w:t>
      </w:r>
      <w:proofErr w:type="spellEnd"/>
      <w:r w:rsidRPr="00D721DA">
        <w:rPr>
          <w:rFonts w:ascii="Times New Roman" w:hAnsi="Times New Roman"/>
          <w:szCs w:val="28"/>
        </w:rPr>
        <w:t xml:space="preserve"> </w:t>
      </w:r>
      <w:proofErr w:type="spellStart"/>
      <w:r w:rsidRPr="00D721DA">
        <w:rPr>
          <w:rFonts w:ascii="Times New Roman" w:hAnsi="Times New Roman"/>
          <w:szCs w:val="28"/>
        </w:rPr>
        <w:t>chọn</w:t>
      </w:r>
      <w:proofErr w:type="spellEnd"/>
      <w:r w:rsidRPr="00D721DA">
        <w:rPr>
          <w:rFonts w:ascii="Times New Roman" w:hAnsi="Times New Roman"/>
          <w:szCs w:val="28"/>
        </w:rPr>
        <w:t xml:space="preserve"> phim, </w:t>
      </w:r>
      <w:proofErr w:type="spellStart"/>
      <w:r w:rsidRPr="00D721DA">
        <w:rPr>
          <w:rFonts w:ascii="Times New Roman" w:hAnsi="Times New Roman"/>
          <w:szCs w:val="28"/>
        </w:rPr>
        <w:t>với</w:t>
      </w:r>
      <w:proofErr w:type="spellEnd"/>
      <w:r w:rsidRPr="00D721DA">
        <w:rPr>
          <w:rFonts w:ascii="Times New Roman" w:hAnsi="Times New Roman"/>
          <w:szCs w:val="28"/>
        </w:rPr>
        <w:t xml:space="preserve"> </w:t>
      </w:r>
      <w:proofErr w:type="spellStart"/>
      <w:r w:rsidRPr="00D721DA">
        <w:rPr>
          <w:rFonts w:ascii="Times New Roman" w:hAnsi="Times New Roman"/>
          <w:szCs w:val="28"/>
        </w:rPr>
        <w:t>nhu</w:t>
      </w:r>
      <w:proofErr w:type="spellEnd"/>
      <w:r w:rsidRPr="00D721DA">
        <w:rPr>
          <w:rFonts w:ascii="Times New Roman" w:hAnsi="Times New Roman"/>
          <w:szCs w:val="28"/>
        </w:rPr>
        <w:t xml:space="preserve"> </w:t>
      </w:r>
      <w:proofErr w:type="spellStart"/>
      <w:r w:rsidRPr="00D721DA">
        <w:rPr>
          <w:rFonts w:ascii="Times New Roman" w:hAnsi="Times New Roman"/>
          <w:szCs w:val="28"/>
        </w:rPr>
        <w:t>cầu</w:t>
      </w:r>
      <w:proofErr w:type="spellEnd"/>
      <w:r w:rsidRPr="00D721DA">
        <w:rPr>
          <w:rFonts w:ascii="Times New Roman" w:hAnsi="Times New Roman"/>
          <w:szCs w:val="28"/>
        </w:rPr>
        <w:t xml:space="preserve"> </w:t>
      </w:r>
      <w:proofErr w:type="spellStart"/>
      <w:r w:rsidRPr="00D721DA">
        <w:rPr>
          <w:rFonts w:ascii="Times New Roman" w:hAnsi="Times New Roman"/>
          <w:szCs w:val="28"/>
        </w:rPr>
        <w:t>đó</w:t>
      </w:r>
      <w:proofErr w:type="spellEnd"/>
      <w:r w:rsidRPr="00D721DA">
        <w:rPr>
          <w:rFonts w:ascii="Times New Roman" w:hAnsi="Times New Roman"/>
          <w:szCs w:val="28"/>
        </w:rPr>
        <w:t xml:space="preserve"> </w:t>
      </w:r>
      <w:proofErr w:type="spellStart"/>
      <w:r w:rsidRPr="00D721DA">
        <w:rPr>
          <w:rFonts w:ascii="Times New Roman" w:hAnsi="Times New Roman"/>
          <w:szCs w:val="28"/>
        </w:rPr>
        <w:t>thì</w:t>
      </w:r>
      <w:proofErr w:type="spellEnd"/>
      <w:r w:rsidRPr="00D721DA">
        <w:rPr>
          <w:rFonts w:ascii="Times New Roman" w:hAnsi="Times New Roman"/>
          <w:szCs w:val="28"/>
        </w:rPr>
        <w:t xml:space="preserve"> </w:t>
      </w:r>
      <w:proofErr w:type="spellStart"/>
      <w:r w:rsidRPr="00D721DA">
        <w:rPr>
          <w:rFonts w:ascii="Times New Roman" w:hAnsi="Times New Roman"/>
          <w:szCs w:val="28"/>
        </w:rPr>
        <w:t>ngày</w:t>
      </w:r>
      <w:proofErr w:type="spellEnd"/>
      <w:r w:rsidRPr="00D721DA">
        <w:rPr>
          <w:rFonts w:ascii="Times New Roman" w:hAnsi="Times New Roman"/>
          <w:szCs w:val="28"/>
        </w:rPr>
        <w:t xml:space="preserve"> nay </w:t>
      </w:r>
      <w:proofErr w:type="spellStart"/>
      <w:r w:rsidRPr="00D721DA">
        <w:rPr>
          <w:rFonts w:ascii="Times New Roman" w:hAnsi="Times New Roman"/>
          <w:szCs w:val="28"/>
        </w:rPr>
        <w:t>tất</w:t>
      </w:r>
      <w:proofErr w:type="spellEnd"/>
      <w:r w:rsidRPr="00D721DA">
        <w:rPr>
          <w:rFonts w:ascii="Times New Roman" w:hAnsi="Times New Roman"/>
          <w:szCs w:val="28"/>
        </w:rPr>
        <w:t xml:space="preserve"> </w:t>
      </w:r>
      <w:proofErr w:type="spellStart"/>
      <w:r w:rsidRPr="00D721DA">
        <w:rPr>
          <w:rFonts w:ascii="Times New Roman" w:hAnsi="Times New Roman"/>
          <w:szCs w:val="28"/>
        </w:rPr>
        <w:t>cả</w:t>
      </w:r>
      <w:proofErr w:type="spellEnd"/>
      <w:r w:rsidRPr="00D721DA">
        <w:rPr>
          <w:rFonts w:ascii="Times New Roman" w:hAnsi="Times New Roman"/>
          <w:szCs w:val="28"/>
        </w:rPr>
        <w:t xml:space="preserve"> </w:t>
      </w:r>
      <w:proofErr w:type="spellStart"/>
      <w:r w:rsidRPr="00D721DA">
        <w:rPr>
          <w:rFonts w:ascii="Times New Roman" w:hAnsi="Times New Roman"/>
          <w:szCs w:val="28"/>
        </w:rPr>
        <w:t>đã</w:t>
      </w:r>
      <w:proofErr w:type="spellEnd"/>
      <w:r w:rsidRPr="00D721DA">
        <w:rPr>
          <w:rFonts w:ascii="Times New Roman" w:hAnsi="Times New Roman"/>
          <w:szCs w:val="28"/>
        </w:rPr>
        <w:t xml:space="preserve"> </w:t>
      </w:r>
      <w:proofErr w:type="spellStart"/>
      <w:r w:rsidRPr="00D721DA">
        <w:rPr>
          <w:rFonts w:ascii="Times New Roman" w:hAnsi="Times New Roman"/>
          <w:szCs w:val="28"/>
        </w:rPr>
        <w:t>được</w:t>
      </w:r>
      <w:proofErr w:type="spellEnd"/>
      <w:r w:rsidRPr="00D721DA">
        <w:rPr>
          <w:rFonts w:ascii="Times New Roman" w:hAnsi="Times New Roman"/>
          <w:szCs w:val="28"/>
        </w:rPr>
        <w:t xml:space="preserve"> </w:t>
      </w:r>
      <w:proofErr w:type="spellStart"/>
      <w:r w:rsidRPr="00D721DA">
        <w:rPr>
          <w:rFonts w:ascii="Times New Roman" w:hAnsi="Times New Roman"/>
          <w:szCs w:val="28"/>
        </w:rPr>
        <w:t>đơn</w:t>
      </w:r>
      <w:proofErr w:type="spellEnd"/>
      <w:r w:rsidRPr="00D721DA">
        <w:rPr>
          <w:rFonts w:ascii="Times New Roman" w:hAnsi="Times New Roman"/>
          <w:szCs w:val="28"/>
        </w:rPr>
        <w:t xml:space="preserve"> </w:t>
      </w:r>
      <w:proofErr w:type="spellStart"/>
      <w:r w:rsidRPr="00D721DA">
        <w:rPr>
          <w:rFonts w:ascii="Times New Roman" w:hAnsi="Times New Roman"/>
          <w:szCs w:val="28"/>
        </w:rPr>
        <w:t>giản</w:t>
      </w:r>
      <w:proofErr w:type="spellEnd"/>
      <w:r w:rsidRPr="00D721DA">
        <w:rPr>
          <w:rFonts w:ascii="Times New Roman" w:hAnsi="Times New Roman"/>
          <w:szCs w:val="28"/>
        </w:rPr>
        <w:t xml:space="preserve"> </w:t>
      </w:r>
      <w:proofErr w:type="spellStart"/>
      <w:r w:rsidRPr="00D721DA">
        <w:rPr>
          <w:rFonts w:ascii="Times New Roman" w:hAnsi="Times New Roman"/>
          <w:szCs w:val="28"/>
        </w:rPr>
        <w:t>hóa</w:t>
      </w:r>
      <w:proofErr w:type="spellEnd"/>
      <w:r w:rsidRPr="00D721DA">
        <w:rPr>
          <w:rFonts w:ascii="Times New Roman" w:hAnsi="Times New Roman"/>
          <w:szCs w:val="28"/>
        </w:rPr>
        <w:t xml:space="preserve"> </w:t>
      </w:r>
      <w:proofErr w:type="spellStart"/>
      <w:r w:rsidRPr="00D721DA">
        <w:rPr>
          <w:rFonts w:ascii="Times New Roman" w:hAnsi="Times New Roman"/>
          <w:szCs w:val="28"/>
        </w:rPr>
        <w:t>bằng</w:t>
      </w:r>
      <w:proofErr w:type="spellEnd"/>
      <w:r w:rsidRPr="00D721DA">
        <w:rPr>
          <w:rFonts w:ascii="Times New Roman" w:hAnsi="Times New Roman"/>
          <w:szCs w:val="28"/>
        </w:rPr>
        <w:t xml:space="preserve"> </w:t>
      </w:r>
      <w:proofErr w:type="spellStart"/>
      <w:r w:rsidRPr="00D721DA">
        <w:rPr>
          <w:rFonts w:ascii="Times New Roman" w:hAnsi="Times New Roman"/>
          <w:szCs w:val="28"/>
        </w:rPr>
        <w:t>vài</w:t>
      </w:r>
      <w:proofErr w:type="spellEnd"/>
      <w:r w:rsidRPr="00D721DA">
        <w:rPr>
          <w:rFonts w:ascii="Times New Roman" w:hAnsi="Times New Roman"/>
          <w:szCs w:val="28"/>
        </w:rPr>
        <w:t xml:space="preserve"> </w:t>
      </w:r>
      <w:proofErr w:type="spellStart"/>
      <w:r w:rsidRPr="00D721DA">
        <w:rPr>
          <w:rFonts w:ascii="Times New Roman" w:hAnsi="Times New Roman"/>
          <w:szCs w:val="28"/>
        </w:rPr>
        <w:t>thao</w:t>
      </w:r>
      <w:proofErr w:type="spellEnd"/>
      <w:r w:rsidRPr="00D721DA">
        <w:rPr>
          <w:rFonts w:ascii="Times New Roman" w:hAnsi="Times New Roman"/>
          <w:szCs w:val="28"/>
        </w:rPr>
        <w:t xml:space="preserve"> </w:t>
      </w:r>
      <w:proofErr w:type="spellStart"/>
      <w:r w:rsidRPr="00D721DA">
        <w:rPr>
          <w:rFonts w:ascii="Times New Roman" w:hAnsi="Times New Roman"/>
          <w:szCs w:val="28"/>
        </w:rPr>
        <w:t>tác</w:t>
      </w:r>
      <w:proofErr w:type="spellEnd"/>
      <w:r w:rsidRPr="00D721DA">
        <w:rPr>
          <w:rFonts w:ascii="Times New Roman" w:hAnsi="Times New Roman"/>
          <w:szCs w:val="28"/>
        </w:rPr>
        <w:t xml:space="preserve"> </w:t>
      </w:r>
      <w:proofErr w:type="spellStart"/>
      <w:r w:rsidRPr="00D721DA">
        <w:rPr>
          <w:rFonts w:ascii="Times New Roman" w:hAnsi="Times New Roman"/>
          <w:szCs w:val="28"/>
        </w:rPr>
        <w:t>kích</w:t>
      </w:r>
      <w:proofErr w:type="spellEnd"/>
      <w:r w:rsidRPr="00D721DA">
        <w:rPr>
          <w:rFonts w:ascii="Times New Roman" w:hAnsi="Times New Roman"/>
          <w:szCs w:val="28"/>
        </w:rPr>
        <w:t xml:space="preserve"> </w:t>
      </w:r>
      <w:proofErr w:type="spellStart"/>
      <w:r w:rsidRPr="00D721DA">
        <w:rPr>
          <w:rFonts w:ascii="Times New Roman" w:hAnsi="Times New Roman"/>
          <w:szCs w:val="28"/>
        </w:rPr>
        <w:t>chuột</w:t>
      </w:r>
      <w:proofErr w:type="spellEnd"/>
      <w:r w:rsidRPr="00D721DA">
        <w:rPr>
          <w:rFonts w:ascii="Times New Roman" w:hAnsi="Times New Roman"/>
          <w:szCs w:val="28"/>
        </w:rPr>
        <w:t>.</w:t>
      </w:r>
    </w:p>
    <w:p w14:paraId="39938FB7" w14:textId="752C1887" w:rsidR="00276627" w:rsidRPr="00D721DA" w:rsidRDefault="000524DD" w:rsidP="00966E41">
      <w:pPr>
        <w:tabs>
          <w:tab w:val="left" w:pos="540"/>
        </w:tabs>
        <w:spacing w:before="80" w:after="80" w:line="276" w:lineRule="auto"/>
        <w:jc w:val="both"/>
        <w:rPr>
          <w:rFonts w:ascii="Times New Roman" w:hAnsi="Times New Roman"/>
          <w:szCs w:val="28"/>
          <w:shd w:val="clear" w:color="auto" w:fill="FFFFFF"/>
        </w:rPr>
      </w:pPr>
      <w:r w:rsidRPr="00D721DA">
        <w:rPr>
          <w:rFonts w:ascii="Times New Roman" w:hAnsi="Times New Roman"/>
          <w:szCs w:val="28"/>
        </w:rPr>
        <w:tab/>
      </w:r>
      <w:proofErr w:type="spellStart"/>
      <w:r w:rsidR="00C179AD" w:rsidRPr="00D721DA">
        <w:rPr>
          <w:rFonts w:ascii="Times New Roman" w:hAnsi="Times New Roman"/>
          <w:szCs w:val="28"/>
        </w:rPr>
        <w:t>Vì</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những</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lý</w:t>
      </w:r>
      <w:proofErr w:type="spellEnd"/>
      <w:r w:rsidR="00C179AD" w:rsidRPr="00D721DA">
        <w:rPr>
          <w:rFonts w:ascii="Times New Roman" w:hAnsi="Times New Roman"/>
          <w:szCs w:val="28"/>
        </w:rPr>
        <w:t xml:space="preserve"> do </w:t>
      </w:r>
      <w:proofErr w:type="spellStart"/>
      <w:r w:rsidR="00C179AD" w:rsidRPr="00D721DA">
        <w:rPr>
          <w:rFonts w:ascii="Times New Roman" w:hAnsi="Times New Roman"/>
          <w:szCs w:val="28"/>
        </w:rPr>
        <w:t>trên</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nên</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em</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đã</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chọn</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đề</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tài</w:t>
      </w:r>
      <w:proofErr w:type="spellEnd"/>
      <w:r w:rsidR="00C179AD" w:rsidRPr="00D721DA">
        <w:rPr>
          <w:rFonts w:ascii="Times New Roman" w:hAnsi="Times New Roman"/>
          <w:szCs w:val="28"/>
        </w:rPr>
        <w:t>: “</w:t>
      </w:r>
      <w:proofErr w:type="spellStart"/>
      <w:r w:rsidR="00C179AD" w:rsidRPr="00D721DA">
        <w:rPr>
          <w:rFonts w:ascii="Times New Roman" w:hAnsi="Times New Roman"/>
          <w:szCs w:val="28"/>
        </w:rPr>
        <w:t>Xây</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dựng</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giao</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diện</w:t>
      </w:r>
      <w:proofErr w:type="spellEnd"/>
      <w:r w:rsidR="00C179AD" w:rsidRPr="00D721DA">
        <w:rPr>
          <w:rFonts w:ascii="Times New Roman" w:hAnsi="Times New Roman"/>
          <w:szCs w:val="28"/>
        </w:rPr>
        <w:t xml:space="preserve"> website </w:t>
      </w:r>
      <w:proofErr w:type="spellStart"/>
      <w:r w:rsidR="00C179AD" w:rsidRPr="00D721DA">
        <w:rPr>
          <w:rFonts w:ascii="Times New Roman" w:hAnsi="Times New Roman"/>
          <w:szCs w:val="28"/>
        </w:rPr>
        <w:t>đặt</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vé</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xem</w:t>
      </w:r>
      <w:proofErr w:type="spellEnd"/>
      <w:r w:rsidR="00C179AD" w:rsidRPr="00D721DA">
        <w:rPr>
          <w:rFonts w:ascii="Times New Roman" w:hAnsi="Times New Roman"/>
          <w:szCs w:val="28"/>
        </w:rPr>
        <w:t xml:space="preserve"> phim” </w:t>
      </w:r>
      <w:proofErr w:type="spellStart"/>
      <w:r w:rsidR="00C179AD" w:rsidRPr="00D721DA">
        <w:rPr>
          <w:rFonts w:ascii="Times New Roman" w:hAnsi="Times New Roman"/>
          <w:szCs w:val="28"/>
        </w:rPr>
        <w:t>nhằm</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đáp</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ứng</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nhu</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cầu</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và</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đem</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lại</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sự</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thuận</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tiện</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cho</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mọi</w:t>
      </w:r>
      <w:proofErr w:type="spellEnd"/>
      <w:r w:rsidR="00C179AD" w:rsidRPr="00D721DA">
        <w:rPr>
          <w:rFonts w:ascii="Times New Roman" w:hAnsi="Times New Roman"/>
          <w:szCs w:val="28"/>
        </w:rPr>
        <w:t xml:space="preserve"> </w:t>
      </w:r>
      <w:proofErr w:type="spellStart"/>
      <w:r w:rsidR="00C179AD" w:rsidRPr="00D721DA">
        <w:rPr>
          <w:rFonts w:ascii="Times New Roman" w:hAnsi="Times New Roman"/>
          <w:szCs w:val="28"/>
        </w:rPr>
        <w:t>người</w:t>
      </w:r>
      <w:proofErr w:type="spellEnd"/>
      <w:r w:rsidR="00C179AD" w:rsidRPr="00D721DA">
        <w:rPr>
          <w:rFonts w:ascii="Times New Roman" w:hAnsi="Times New Roman"/>
          <w:szCs w:val="28"/>
        </w:rPr>
        <w:t>.</w:t>
      </w:r>
      <w:bookmarkStart w:id="78" w:name="_Toc6684069"/>
      <w:bookmarkStart w:id="79" w:name="_Toc6684130"/>
    </w:p>
    <w:p w14:paraId="6CFD1F3E" w14:textId="4B553F65" w:rsidR="004C77F8" w:rsidRPr="00D721DA" w:rsidRDefault="00276627" w:rsidP="000A308A">
      <w:pPr>
        <w:pStyle w:val="StyleHeading2TimesNewRoman14pt1"/>
        <w:jc w:val="both"/>
        <w:rPr>
          <w:i/>
          <w:sz w:val="26"/>
          <w:szCs w:val="26"/>
        </w:rPr>
      </w:pPr>
      <w:bookmarkStart w:id="80" w:name="_Toc6688598"/>
      <w:bookmarkStart w:id="81" w:name="_Toc7253364"/>
      <w:bookmarkStart w:id="82" w:name="_Toc7978871"/>
      <w:bookmarkStart w:id="83" w:name="_Toc8805997"/>
      <w:bookmarkStart w:id="84" w:name="_Toc9016564"/>
      <w:bookmarkStart w:id="85" w:name="_Toc104211861"/>
      <w:bookmarkStart w:id="86" w:name="_Toc105574616"/>
      <w:r w:rsidRPr="00D721DA">
        <w:rPr>
          <w:sz w:val="26"/>
          <w:szCs w:val="26"/>
        </w:rPr>
        <w:t xml:space="preserve">2. </w:t>
      </w:r>
      <w:proofErr w:type="spellStart"/>
      <w:r w:rsidR="0008108D" w:rsidRPr="00D721DA">
        <w:rPr>
          <w:sz w:val="30"/>
          <w:szCs w:val="30"/>
        </w:rPr>
        <w:t>Mục</w:t>
      </w:r>
      <w:proofErr w:type="spellEnd"/>
      <w:r w:rsidR="0008108D" w:rsidRPr="00D721DA">
        <w:rPr>
          <w:sz w:val="30"/>
          <w:szCs w:val="30"/>
        </w:rPr>
        <w:t xml:space="preserve"> </w:t>
      </w:r>
      <w:proofErr w:type="spellStart"/>
      <w:r w:rsidR="0008108D" w:rsidRPr="00D721DA">
        <w:rPr>
          <w:sz w:val="30"/>
          <w:szCs w:val="30"/>
        </w:rPr>
        <w:t>tiêu</w:t>
      </w:r>
      <w:proofErr w:type="spellEnd"/>
      <w:r w:rsidR="0008108D" w:rsidRPr="00D721DA">
        <w:rPr>
          <w:sz w:val="30"/>
          <w:szCs w:val="30"/>
        </w:rPr>
        <w:t xml:space="preserve"> </w:t>
      </w:r>
      <w:proofErr w:type="spellStart"/>
      <w:r w:rsidR="0008108D" w:rsidRPr="00D721DA">
        <w:rPr>
          <w:sz w:val="30"/>
          <w:szCs w:val="30"/>
        </w:rPr>
        <w:t>của</w:t>
      </w:r>
      <w:proofErr w:type="spellEnd"/>
      <w:r w:rsidR="0008108D" w:rsidRPr="00D721DA">
        <w:rPr>
          <w:sz w:val="30"/>
          <w:szCs w:val="30"/>
        </w:rPr>
        <w:t xml:space="preserve"> </w:t>
      </w:r>
      <w:proofErr w:type="spellStart"/>
      <w:r w:rsidR="0008108D" w:rsidRPr="00D721DA">
        <w:rPr>
          <w:sz w:val="30"/>
          <w:szCs w:val="30"/>
        </w:rPr>
        <w:t>đề</w:t>
      </w:r>
      <w:proofErr w:type="spellEnd"/>
      <w:r w:rsidR="0008108D" w:rsidRPr="00D721DA">
        <w:rPr>
          <w:sz w:val="30"/>
          <w:szCs w:val="30"/>
        </w:rPr>
        <w:t xml:space="preserve"> </w:t>
      </w:r>
      <w:proofErr w:type="spellStart"/>
      <w:r w:rsidR="0008108D" w:rsidRPr="00D721DA">
        <w:rPr>
          <w:sz w:val="30"/>
          <w:szCs w:val="30"/>
        </w:rPr>
        <w:t>tài</w:t>
      </w:r>
      <w:bookmarkEnd w:id="78"/>
      <w:bookmarkEnd w:id="79"/>
      <w:bookmarkEnd w:id="80"/>
      <w:bookmarkEnd w:id="81"/>
      <w:bookmarkEnd w:id="82"/>
      <w:bookmarkEnd w:id="83"/>
      <w:bookmarkEnd w:id="84"/>
      <w:bookmarkEnd w:id="85"/>
      <w:bookmarkEnd w:id="86"/>
      <w:proofErr w:type="spellEnd"/>
    </w:p>
    <w:p w14:paraId="0C50D9D2" w14:textId="7DD5EFE0" w:rsidR="00174AF2" w:rsidRPr="00D721DA" w:rsidRDefault="00E15B43" w:rsidP="001336CF">
      <w:pPr>
        <w:spacing w:before="80" w:after="80" w:line="312" w:lineRule="auto"/>
        <w:ind w:left="60" w:firstLine="507"/>
        <w:jc w:val="both"/>
        <w:rPr>
          <w:rFonts w:ascii="Times New Roman" w:hAnsi="Times New Roman"/>
          <w:szCs w:val="28"/>
        </w:rPr>
      </w:pPr>
      <w:proofErr w:type="spellStart"/>
      <w:r w:rsidRPr="00D721DA">
        <w:rPr>
          <w:rFonts w:ascii="Times New Roman" w:hAnsi="Times New Roman"/>
          <w:szCs w:val="28"/>
        </w:rPr>
        <w:t>Xây</w:t>
      </w:r>
      <w:proofErr w:type="spellEnd"/>
      <w:r w:rsidRPr="00D721DA">
        <w:rPr>
          <w:rFonts w:ascii="Times New Roman" w:hAnsi="Times New Roman"/>
          <w:szCs w:val="28"/>
        </w:rPr>
        <w:t xml:space="preserve"> </w:t>
      </w:r>
      <w:proofErr w:type="spellStart"/>
      <w:r w:rsidRPr="00D721DA">
        <w:rPr>
          <w:rFonts w:ascii="Times New Roman" w:hAnsi="Times New Roman"/>
          <w:szCs w:val="28"/>
        </w:rPr>
        <w:t>dựng</w:t>
      </w:r>
      <w:proofErr w:type="spellEnd"/>
      <w:r w:rsidRPr="00D721DA">
        <w:rPr>
          <w:rFonts w:ascii="Times New Roman" w:hAnsi="Times New Roman"/>
          <w:szCs w:val="28"/>
        </w:rPr>
        <w:t xml:space="preserve"> </w:t>
      </w:r>
      <w:proofErr w:type="spellStart"/>
      <w:r w:rsidRPr="00D721DA">
        <w:rPr>
          <w:rFonts w:ascii="Times New Roman" w:hAnsi="Times New Roman"/>
          <w:szCs w:val="28"/>
        </w:rPr>
        <w:t>giao</w:t>
      </w:r>
      <w:proofErr w:type="spellEnd"/>
      <w:r w:rsidRPr="00D721DA">
        <w:rPr>
          <w:rFonts w:ascii="Times New Roman" w:hAnsi="Times New Roman"/>
          <w:szCs w:val="28"/>
        </w:rPr>
        <w:t xml:space="preserve"> </w:t>
      </w:r>
      <w:proofErr w:type="spellStart"/>
      <w:r w:rsidRPr="00D721DA">
        <w:rPr>
          <w:rFonts w:ascii="Times New Roman" w:hAnsi="Times New Roman"/>
          <w:szCs w:val="28"/>
        </w:rPr>
        <w:t>diện</w:t>
      </w:r>
      <w:proofErr w:type="spellEnd"/>
      <w:r w:rsidRPr="00D721DA">
        <w:rPr>
          <w:rFonts w:ascii="Times New Roman" w:hAnsi="Times New Roman"/>
          <w:szCs w:val="28"/>
        </w:rPr>
        <w:t xml:space="preserve"> website </w:t>
      </w:r>
      <w:proofErr w:type="spellStart"/>
      <w:r w:rsidRPr="00D721DA">
        <w:rPr>
          <w:rFonts w:ascii="Times New Roman" w:hAnsi="Times New Roman"/>
          <w:szCs w:val="28"/>
        </w:rPr>
        <w:t>đặt</w:t>
      </w:r>
      <w:proofErr w:type="spellEnd"/>
      <w:r w:rsidRPr="00D721DA">
        <w:rPr>
          <w:rFonts w:ascii="Times New Roman" w:hAnsi="Times New Roman"/>
          <w:szCs w:val="28"/>
        </w:rPr>
        <w:t xml:space="preserve"> </w:t>
      </w:r>
      <w:proofErr w:type="spellStart"/>
      <w:r w:rsidRPr="00D721DA">
        <w:rPr>
          <w:rFonts w:ascii="Times New Roman" w:hAnsi="Times New Roman"/>
          <w:szCs w:val="28"/>
        </w:rPr>
        <w:t>vé</w:t>
      </w:r>
      <w:proofErr w:type="spellEnd"/>
      <w:r w:rsidRPr="00D721DA">
        <w:rPr>
          <w:rFonts w:ascii="Times New Roman" w:hAnsi="Times New Roman"/>
          <w:szCs w:val="28"/>
        </w:rPr>
        <w:t xml:space="preserve"> </w:t>
      </w:r>
      <w:proofErr w:type="spellStart"/>
      <w:r w:rsidRPr="00D721DA">
        <w:rPr>
          <w:rFonts w:ascii="Times New Roman" w:hAnsi="Times New Roman"/>
          <w:szCs w:val="28"/>
        </w:rPr>
        <w:t>xem</w:t>
      </w:r>
      <w:proofErr w:type="spellEnd"/>
      <w:r w:rsidRPr="00D721DA">
        <w:rPr>
          <w:rFonts w:ascii="Times New Roman" w:hAnsi="Times New Roman"/>
          <w:szCs w:val="28"/>
        </w:rPr>
        <w:t xml:space="preserve"> phim </w:t>
      </w:r>
      <w:proofErr w:type="spellStart"/>
      <w:r w:rsidRPr="00D721DA">
        <w:rPr>
          <w:rFonts w:ascii="Times New Roman" w:hAnsi="Times New Roman"/>
          <w:szCs w:val="28"/>
        </w:rPr>
        <w:t>trực</w:t>
      </w:r>
      <w:proofErr w:type="spellEnd"/>
      <w:r w:rsidRPr="00D721DA">
        <w:rPr>
          <w:rFonts w:ascii="Times New Roman" w:hAnsi="Times New Roman"/>
          <w:szCs w:val="28"/>
        </w:rPr>
        <w:t xml:space="preserve"> </w:t>
      </w:r>
      <w:proofErr w:type="spellStart"/>
      <w:r w:rsidRPr="00D721DA">
        <w:rPr>
          <w:rFonts w:ascii="Times New Roman" w:hAnsi="Times New Roman"/>
          <w:szCs w:val="28"/>
        </w:rPr>
        <w:t>tuyến</w:t>
      </w:r>
      <w:proofErr w:type="spellEnd"/>
    </w:p>
    <w:p w14:paraId="5C5FCF2D" w14:textId="23334DAA" w:rsidR="00425213" w:rsidRPr="00D721DA" w:rsidRDefault="00E15B43" w:rsidP="000A308A">
      <w:pPr>
        <w:pStyle w:val="StyleHeading2TimesNewRoman14pt1"/>
        <w:spacing w:before="0"/>
        <w:jc w:val="both"/>
        <w:rPr>
          <w:sz w:val="32"/>
          <w:szCs w:val="32"/>
        </w:rPr>
      </w:pPr>
      <w:bookmarkStart w:id="87" w:name="_Toc104211862"/>
      <w:bookmarkStart w:id="88" w:name="_Toc104211909"/>
      <w:bookmarkStart w:id="89" w:name="_Toc104211956"/>
      <w:bookmarkStart w:id="90" w:name="_Toc104212009"/>
      <w:bookmarkStart w:id="91" w:name="_Toc104212066"/>
      <w:bookmarkStart w:id="92" w:name="_Toc104212111"/>
      <w:bookmarkStart w:id="93" w:name="_Toc104211863"/>
      <w:bookmarkStart w:id="94" w:name="_Toc104211910"/>
      <w:bookmarkStart w:id="95" w:name="_Toc104211957"/>
      <w:bookmarkStart w:id="96" w:name="_Toc104212010"/>
      <w:bookmarkStart w:id="97" w:name="_Toc104212067"/>
      <w:bookmarkStart w:id="98" w:name="_Toc104212112"/>
      <w:bookmarkStart w:id="99" w:name="_Toc104211864"/>
      <w:bookmarkStart w:id="100" w:name="_Toc104211911"/>
      <w:bookmarkStart w:id="101" w:name="_Toc104211958"/>
      <w:bookmarkStart w:id="102" w:name="_Toc104212011"/>
      <w:bookmarkStart w:id="103" w:name="_Toc104212068"/>
      <w:bookmarkStart w:id="104" w:name="_Toc104212113"/>
      <w:bookmarkStart w:id="105" w:name="_Toc104211865"/>
      <w:bookmarkStart w:id="106" w:name="_Toc104211912"/>
      <w:bookmarkStart w:id="107" w:name="_Toc104211959"/>
      <w:bookmarkStart w:id="108" w:name="_Toc104212012"/>
      <w:bookmarkStart w:id="109" w:name="_Toc104212069"/>
      <w:bookmarkStart w:id="110" w:name="_Toc104212114"/>
      <w:bookmarkStart w:id="111" w:name="_Toc104211866"/>
      <w:bookmarkStart w:id="112" w:name="_Toc104211913"/>
      <w:bookmarkStart w:id="113" w:name="_Toc104211960"/>
      <w:bookmarkStart w:id="114" w:name="_Toc104212013"/>
      <w:bookmarkStart w:id="115" w:name="_Toc104212070"/>
      <w:bookmarkStart w:id="116" w:name="_Toc104212115"/>
      <w:bookmarkStart w:id="117" w:name="_Toc104211867"/>
      <w:bookmarkStart w:id="118" w:name="_Toc104211914"/>
      <w:bookmarkStart w:id="119" w:name="_Toc104211961"/>
      <w:bookmarkStart w:id="120" w:name="_Toc104212014"/>
      <w:bookmarkStart w:id="121" w:name="_Toc104212071"/>
      <w:bookmarkStart w:id="122" w:name="_Toc104212116"/>
      <w:bookmarkStart w:id="123" w:name="_Toc104211868"/>
      <w:bookmarkStart w:id="124" w:name="_Toc104211915"/>
      <w:bookmarkStart w:id="125" w:name="_Toc104211962"/>
      <w:bookmarkStart w:id="126" w:name="_Toc104212015"/>
      <w:bookmarkStart w:id="127" w:name="_Toc104212072"/>
      <w:bookmarkStart w:id="128" w:name="_Toc104212117"/>
      <w:bookmarkStart w:id="129" w:name="_Toc104211869"/>
      <w:bookmarkStart w:id="130" w:name="_Toc104211916"/>
      <w:bookmarkStart w:id="131" w:name="_Toc104211963"/>
      <w:bookmarkStart w:id="132" w:name="_Toc104212016"/>
      <w:bookmarkStart w:id="133" w:name="_Toc104212073"/>
      <w:bookmarkStart w:id="134" w:name="_Toc104212118"/>
      <w:bookmarkStart w:id="135" w:name="_Toc6684072"/>
      <w:bookmarkStart w:id="136" w:name="_Toc6684133"/>
      <w:bookmarkStart w:id="137" w:name="_Toc6688601"/>
      <w:bookmarkStart w:id="138" w:name="_Toc7253367"/>
      <w:bookmarkStart w:id="139" w:name="_Toc7978874"/>
      <w:bookmarkStart w:id="140" w:name="_Toc8806000"/>
      <w:bookmarkStart w:id="141" w:name="_Toc9016567"/>
      <w:bookmarkStart w:id="142" w:name="_Toc104211870"/>
      <w:bookmarkStart w:id="143" w:name="_Toc105574617"/>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D721DA">
        <w:rPr>
          <w:sz w:val="32"/>
          <w:szCs w:val="32"/>
        </w:rPr>
        <w:t>3</w:t>
      </w:r>
      <w:r w:rsidR="00276627" w:rsidRPr="00D721DA">
        <w:rPr>
          <w:sz w:val="32"/>
          <w:szCs w:val="32"/>
        </w:rPr>
        <w:t xml:space="preserve">. </w:t>
      </w:r>
      <w:proofErr w:type="spellStart"/>
      <w:r w:rsidR="004C77F8" w:rsidRPr="00D721DA">
        <w:rPr>
          <w:sz w:val="30"/>
          <w:szCs w:val="30"/>
        </w:rPr>
        <w:t>Bố</w:t>
      </w:r>
      <w:proofErr w:type="spellEnd"/>
      <w:r w:rsidR="004C77F8" w:rsidRPr="00D721DA">
        <w:rPr>
          <w:sz w:val="30"/>
          <w:szCs w:val="30"/>
        </w:rPr>
        <w:t xml:space="preserve"> </w:t>
      </w:r>
      <w:proofErr w:type="spellStart"/>
      <w:r w:rsidR="004C77F8" w:rsidRPr="00D721DA">
        <w:rPr>
          <w:sz w:val="30"/>
          <w:szCs w:val="30"/>
        </w:rPr>
        <w:t>cục</w:t>
      </w:r>
      <w:proofErr w:type="spellEnd"/>
      <w:r w:rsidR="004C77F8" w:rsidRPr="00D721DA">
        <w:rPr>
          <w:sz w:val="30"/>
          <w:szCs w:val="30"/>
        </w:rPr>
        <w:t xml:space="preserve"> </w:t>
      </w:r>
      <w:bookmarkEnd w:id="135"/>
      <w:bookmarkEnd w:id="136"/>
      <w:bookmarkEnd w:id="137"/>
      <w:bookmarkEnd w:id="138"/>
      <w:bookmarkEnd w:id="139"/>
      <w:bookmarkEnd w:id="140"/>
      <w:bookmarkEnd w:id="141"/>
      <w:proofErr w:type="spellStart"/>
      <w:r w:rsidR="006B6F26" w:rsidRPr="00D721DA">
        <w:rPr>
          <w:sz w:val="30"/>
          <w:szCs w:val="30"/>
        </w:rPr>
        <w:t>báo</w:t>
      </w:r>
      <w:proofErr w:type="spellEnd"/>
      <w:r w:rsidR="006B6F26" w:rsidRPr="00D721DA">
        <w:rPr>
          <w:sz w:val="30"/>
          <w:szCs w:val="30"/>
        </w:rPr>
        <w:t xml:space="preserve"> </w:t>
      </w:r>
      <w:proofErr w:type="spellStart"/>
      <w:r w:rsidR="006B6F26" w:rsidRPr="00D721DA">
        <w:rPr>
          <w:sz w:val="30"/>
          <w:szCs w:val="30"/>
        </w:rPr>
        <w:t>cá</w:t>
      </w:r>
      <w:r w:rsidR="00425213" w:rsidRPr="00D721DA">
        <w:rPr>
          <w:sz w:val="30"/>
          <w:szCs w:val="30"/>
        </w:rPr>
        <w:t>o</w:t>
      </w:r>
      <w:bookmarkEnd w:id="142"/>
      <w:bookmarkEnd w:id="143"/>
      <w:proofErr w:type="spellEnd"/>
    </w:p>
    <w:p w14:paraId="3EABB57D" w14:textId="77777777" w:rsidR="000524DD" w:rsidRPr="00D721DA" w:rsidRDefault="000524DD" w:rsidP="00966E41">
      <w:pPr>
        <w:tabs>
          <w:tab w:val="left" w:pos="540"/>
        </w:tabs>
        <w:spacing w:before="80" w:after="80"/>
        <w:jc w:val="both"/>
        <w:rPr>
          <w:rFonts w:ascii="Times New Roman" w:hAnsi="Times New Roman"/>
          <w:i/>
          <w:szCs w:val="28"/>
        </w:rPr>
      </w:pPr>
      <w:r w:rsidRPr="00D721DA">
        <w:rPr>
          <w:rFonts w:ascii="Times New Roman" w:hAnsi="Times New Roman"/>
          <w:sz w:val="26"/>
          <w:szCs w:val="26"/>
        </w:rPr>
        <w:tab/>
      </w:r>
      <w:proofErr w:type="spellStart"/>
      <w:r w:rsidR="00425213" w:rsidRPr="00D721DA">
        <w:rPr>
          <w:rFonts w:ascii="Times New Roman" w:hAnsi="Times New Roman"/>
          <w:szCs w:val="28"/>
        </w:rPr>
        <w:t>Chương</w:t>
      </w:r>
      <w:proofErr w:type="spellEnd"/>
      <w:r w:rsidR="00425213" w:rsidRPr="00D721DA">
        <w:rPr>
          <w:rFonts w:ascii="Times New Roman" w:hAnsi="Times New Roman"/>
          <w:szCs w:val="28"/>
        </w:rPr>
        <w:t xml:space="preserve"> 1. </w:t>
      </w:r>
      <w:proofErr w:type="spellStart"/>
      <w:r w:rsidR="00425213" w:rsidRPr="00D721DA">
        <w:rPr>
          <w:rFonts w:ascii="Times New Roman" w:hAnsi="Times New Roman"/>
          <w:i/>
          <w:szCs w:val="28"/>
        </w:rPr>
        <w:t>Tổng</w:t>
      </w:r>
      <w:proofErr w:type="spellEnd"/>
      <w:r w:rsidR="00425213" w:rsidRPr="00D721DA">
        <w:rPr>
          <w:rFonts w:ascii="Times New Roman" w:hAnsi="Times New Roman"/>
          <w:i/>
          <w:szCs w:val="28"/>
        </w:rPr>
        <w:t xml:space="preserve"> </w:t>
      </w:r>
      <w:proofErr w:type="spellStart"/>
      <w:r w:rsidR="00425213" w:rsidRPr="00D721DA">
        <w:rPr>
          <w:rFonts w:ascii="Times New Roman" w:hAnsi="Times New Roman"/>
          <w:i/>
          <w:szCs w:val="28"/>
        </w:rPr>
        <w:t>quan</w:t>
      </w:r>
      <w:proofErr w:type="spellEnd"/>
      <w:r w:rsidR="002E6299" w:rsidRPr="00D721DA">
        <w:rPr>
          <w:rFonts w:ascii="Times New Roman" w:hAnsi="Times New Roman"/>
          <w:i/>
          <w:szCs w:val="28"/>
        </w:rPr>
        <w:t>:</w:t>
      </w:r>
    </w:p>
    <w:p w14:paraId="168F633B" w14:textId="77777777" w:rsidR="005E1813" w:rsidRDefault="00425213" w:rsidP="005E1813">
      <w:pPr>
        <w:pStyle w:val="ListParagraph"/>
        <w:numPr>
          <w:ilvl w:val="0"/>
          <w:numId w:val="21"/>
        </w:numPr>
        <w:tabs>
          <w:tab w:val="left" w:pos="0"/>
          <w:tab w:val="left" w:pos="900"/>
          <w:tab w:val="left" w:pos="990"/>
        </w:tabs>
        <w:spacing w:before="80" w:after="80"/>
        <w:ind w:hanging="720"/>
        <w:jc w:val="both"/>
        <w:rPr>
          <w:rFonts w:ascii="Times New Roman" w:hAnsi="Times New Roman"/>
          <w:szCs w:val="28"/>
        </w:rPr>
      </w:pPr>
      <w:proofErr w:type="spellStart"/>
      <w:r w:rsidRPr="005E1813">
        <w:rPr>
          <w:rFonts w:ascii="Times New Roman" w:hAnsi="Times New Roman"/>
          <w:szCs w:val="28"/>
        </w:rPr>
        <w:t>Trong</w:t>
      </w:r>
      <w:proofErr w:type="spellEnd"/>
      <w:r w:rsidRPr="005E1813">
        <w:rPr>
          <w:rFonts w:ascii="Times New Roman" w:hAnsi="Times New Roman"/>
          <w:szCs w:val="28"/>
        </w:rPr>
        <w:t xml:space="preserve"> </w:t>
      </w:r>
      <w:proofErr w:type="spellStart"/>
      <w:r w:rsidRPr="005E1813">
        <w:rPr>
          <w:rFonts w:ascii="Times New Roman" w:hAnsi="Times New Roman"/>
          <w:szCs w:val="28"/>
        </w:rPr>
        <w:t>chương</w:t>
      </w:r>
      <w:proofErr w:type="spellEnd"/>
      <w:r w:rsidRPr="005E1813">
        <w:rPr>
          <w:rFonts w:ascii="Times New Roman" w:hAnsi="Times New Roman"/>
          <w:szCs w:val="28"/>
        </w:rPr>
        <w:t xml:space="preserve"> </w:t>
      </w:r>
      <w:proofErr w:type="spellStart"/>
      <w:r w:rsidRPr="005E1813">
        <w:rPr>
          <w:rFonts w:ascii="Times New Roman" w:hAnsi="Times New Roman"/>
          <w:szCs w:val="28"/>
        </w:rPr>
        <w:t>này</w:t>
      </w:r>
      <w:proofErr w:type="spellEnd"/>
      <w:r w:rsidRPr="005E1813">
        <w:rPr>
          <w:rFonts w:ascii="Times New Roman" w:hAnsi="Times New Roman"/>
          <w:szCs w:val="28"/>
        </w:rPr>
        <w:t xml:space="preserve">, </w:t>
      </w:r>
      <w:proofErr w:type="spellStart"/>
      <w:r w:rsidRPr="005E1813">
        <w:rPr>
          <w:rFonts w:ascii="Times New Roman" w:hAnsi="Times New Roman"/>
          <w:szCs w:val="28"/>
        </w:rPr>
        <w:t>báo</w:t>
      </w:r>
      <w:proofErr w:type="spellEnd"/>
      <w:r w:rsidRPr="005E1813">
        <w:rPr>
          <w:rFonts w:ascii="Times New Roman" w:hAnsi="Times New Roman"/>
          <w:szCs w:val="28"/>
        </w:rPr>
        <w:t xml:space="preserve"> </w:t>
      </w:r>
      <w:proofErr w:type="spellStart"/>
      <w:r w:rsidRPr="005E1813">
        <w:rPr>
          <w:rFonts w:ascii="Times New Roman" w:hAnsi="Times New Roman"/>
          <w:szCs w:val="28"/>
        </w:rPr>
        <w:t>cáo</w:t>
      </w:r>
      <w:proofErr w:type="spellEnd"/>
      <w:r w:rsidRPr="005E1813">
        <w:rPr>
          <w:rFonts w:ascii="Times New Roman" w:hAnsi="Times New Roman"/>
          <w:szCs w:val="28"/>
        </w:rPr>
        <w:t xml:space="preserve"> </w:t>
      </w:r>
      <w:proofErr w:type="spellStart"/>
      <w:r w:rsidRPr="005E1813">
        <w:rPr>
          <w:rFonts w:ascii="Times New Roman" w:hAnsi="Times New Roman"/>
          <w:szCs w:val="28"/>
        </w:rPr>
        <w:t>trình</w:t>
      </w:r>
      <w:proofErr w:type="spellEnd"/>
      <w:r w:rsidRPr="005E1813">
        <w:rPr>
          <w:rFonts w:ascii="Times New Roman" w:hAnsi="Times New Roman"/>
          <w:szCs w:val="28"/>
        </w:rPr>
        <w:t xml:space="preserve"> </w:t>
      </w:r>
      <w:proofErr w:type="spellStart"/>
      <w:r w:rsidR="002E6299" w:rsidRPr="005E1813">
        <w:rPr>
          <w:rFonts w:ascii="Times New Roman" w:hAnsi="Times New Roman"/>
          <w:szCs w:val="28"/>
        </w:rPr>
        <w:t>bày</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các</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ngôn</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ngữ</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sử</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dụng</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để</w:t>
      </w:r>
      <w:proofErr w:type="spellEnd"/>
      <w:r w:rsidR="002E6299" w:rsidRPr="005E1813">
        <w:rPr>
          <w:rFonts w:ascii="Times New Roman" w:hAnsi="Times New Roman"/>
          <w:szCs w:val="28"/>
        </w:rPr>
        <w:t xml:space="preserve"> </w:t>
      </w:r>
      <w:proofErr w:type="spellStart"/>
      <w:r w:rsidR="002E6299" w:rsidRPr="005E1813">
        <w:rPr>
          <w:rFonts w:ascii="Times New Roman" w:hAnsi="Times New Roman"/>
          <w:szCs w:val="28"/>
        </w:rPr>
        <w:t>viết</w:t>
      </w:r>
      <w:proofErr w:type="spellEnd"/>
    </w:p>
    <w:p w14:paraId="7A2D5771" w14:textId="4F58A3C4" w:rsidR="00425213" w:rsidRPr="005E1813" w:rsidRDefault="002E6299" w:rsidP="005E1813">
      <w:pPr>
        <w:pStyle w:val="ListParagraph"/>
        <w:tabs>
          <w:tab w:val="left" w:pos="0"/>
          <w:tab w:val="left" w:pos="900"/>
          <w:tab w:val="left" w:pos="990"/>
        </w:tabs>
        <w:spacing w:before="80" w:after="80"/>
        <w:ind w:left="900"/>
        <w:jc w:val="both"/>
        <w:rPr>
          <w:rFonts w:ascii="Times New Roman" w:hAnsi="Times New Roman"/>
          <w:szCs w:val="28"/>
        </w:rPr>
      </w:pPr>
      <w:proofErr w:type="spellStart"/>
      <w:r w:rsidRPr="005E1813">
        <w:rPr>
          <w:rFonts w:ascii="Times New Roman" w:hAnsi="Times New Roman"/>
          <w:szCs w:val="28"/>
        </w:rPr>
        <w:t>web</w:t>
      </w:r>
      <w:r w:rsidR="005E1813" w:rsidRPr="005E1813">
        <w:rPr>
          <w:rFonts w:ascii="Times New Roman" w:hAnsi="Times New Roman"/>
          <w:szCs w:val="28"/>
        </w:rPr>
        <w:t>,</w:t>
      </w:r>
      <w:r w:rsidRPr="005E1813">
        <w:rPr>
          <w:rFonts w:ascii="Times New Roman" w:hAnsi="Times New Roman"/>
          <w:szCs w:val="28"/>
        </w:rPr>
        <w:t>một</w:t>
      </w:r>
      <w:proofErr w:type="spellEnd"/>
      <w:r w:rsidR="005E1813" w:rsidRPr="005E1813">
        <w:rPr>
          <w:rFonts w:ascii="Times New Roman" w:hAnsi="Times New Roman"/>
          <w:szCs w:val="28"/>
        </w:rPr>
        <w:t xml:space="preserve"> </w:t>
      </w:r>
      <w:proofErr w:type="spellStart"/>
      <w:r w:rsidRPr="005E1813">
        <w:rPr>
          <w:rFonts w:ascii="Times New Roman" w:hAnsi="Times New Roman"/>
          <w:szCs w:val="28"/>
        </w:rPr>
        <w:t>số</w:t>
      </w:r>
      <w:proofErr w:type="spellEnd"/>
      <w:r w:rsidR="00966E41" w:rsidRPr="005E1813">
        <w:rPr>
          <w:rFonts w:ascii="Times New Roman" w:hAnsi="Times New Roman"/>
          <w:szCs w:val="28"/>
        </w:rPr>
        <w:t xml:space="preserve"> </w:t>
      </w:r>
      <w:proofErr w:type="spellStart"/>
      <w:r w:rsidRPr="005E1813">
        <w:rPr>
          <w:rFonts w:ascii="Times New Roman" w:hAnsi="Times New Roman"/>
          <w:szCs w:val="28"/>
        </w:rPr>
        <w:t>yêu</w:t>
      </w:r>
      <w:proofErr w:type="spellEnd"/>
      <w:r w:rsidRPr="005E1813">
        <w:rPr>
          <w:rFonts w:ascii="Times New Roman" w:hAnsi="Times New Roman"/>
          <w:szCs w:val="28"/>
        </w:rPr>
        <w:t xml:space="preserve"> </w:t>
      </w:r>
      <w:proofErr w:type="spellStart"/>
      <w:r w:rsidRPr="005E1813">
        <w:rPr>
          <w:rFonts w:ascii="Times New Roman" w:hAnsi="Times New Roman"/>
          <w:szCs w:val="28"/>
        </w:rPr>
        <w:t>cầu</w:t>
      </w:r>
      <w:proofErr w:type="spellEnd"/>
      <w:r w:rsidRPr="005E1813">
        <w:rPr>
          <w:rFonts w:ascii="Times New Roman" w:hAnsi="Times New Roman"/>
          <w:szCs w:val="28"/>
        </w:rPr>
        <w:t xml:space="preserve"> </w:t>
      </w:r>
      <w:proofErr w:type="spellStart"/>
      <w:r w:rsidRPr="005E1813">
        <w:rPr>
          <w:rFonts w:ascii="Times New Roman" w:hAnsi="Times New Roman"/>
          <w:szCs w:val="28"/>
        </w:rPr>
        <w:t>của</w:t>
      </w:r>
      <w:proofErr w:type="spellEnd"/>
      <w:r w:rsidRPr="005E1813">
        <w:rPr>
          <w:rFonts w:ascii="Times New Roman" w:hAnsi="Times New Roman"/>
          <w:szCs w:val="28"/>
        </w:rPr>
        <w:t xml:space="preserve"> </w:t>
      </w:r>
      <w:proofErr w:type="spellStart"/>
      <w:r w:rsidRPr="005E1813">
        <w:rPr>
          <w:rFonts w:ascii="Times New Roman" w:hAnsi="Times New Roman"/>
          <w:szCs w:val="28"/>
        </w:rPr>
        <w:t>trang</w:t>
      </w:r>
      <w:proofErr w:type="spellEnd"/>
      <w:r w:rsidRPr="005E1813">
        <w:rPr>
          <w:rFonts w:ascii="Times New Roman" w:hAnsi="Times New Roman"/>
          <w:szCs w:val="28"/>
        </w:rPr>
        <w:t xml:space="preserve"> web</w:t>
      </w:r>
    </w:p>
    <w:p w14:paraId="191962D4" w14:textId="77777777" w:rsidR="000524DD" w:rsidRPr="00D721DA" w:rsidRDefault="000524DD" w:rsidP="00966E41">
      <w:pPr>
        <w:tabs>
          <w:tab w:val="left" w:pos="0"/>
          <w:tab w:val="left" w:pos="90"/>
          <w:tab w:val="left" w:pos="540"/>
        </w:tabs>
        <w:spacing w:before="80" w:after="80"/>
        <w:jc w:val="both"/>
        <w:rPr>
          <w:rFonts w:ascii="Times New Roman" w:hAnsi="Times New Roman"/>
          <w:i/>
          <w:szCs w:val="28"/>
        </w:rPr>
      </w:pPr>
      <w:r w:rsidRPr="00D721DA">
        <w:rPr>
          <w:rFonts w:ascii="Times New Roman" w:hAnsi="Times New Roman"/>
          <w:szCs w:val="28"/>
        </w:rPr>
        <w:tab/>
      </w:r>
      <w:r w:rsidRPr="00D721DA">
        <w:rPr>
          <w:rFonts w:ascii="Times New Roman" w:hAnsi="Times New Roman"/>
          <w:szCs w:val="28"/>
        </w:rPr>
        <w:tab/>
      </w:r>
      <w:proofErr w:type="spellStart"/>
      <w:r w:rsidR="00425213" w:rsidRPr="00D721DA">
        <w:rPr>
          <w:rFonts w:ascii="Times New Roman" w:hAnsi="Times New Roman"/>
          <w:szCs w:val="28"/>
        </w:rPr>
        <w:t>Chương</w:t>
      </w:r>
      <w:proofErr w:type="spellEnd"/>
      <w:r w:rsidR="00425213" w:rsidRPr="00D721DA">
        <w:rPr>
          <w:rFonts w:ascii="Times New Roman" w:hAnsi="Times New Roman"/>
          <w:szCs w:val="28"/>
        </w:rPr>
        <w:t xml:space="preserve"> 2. </w:t>
      </w:r>
      <w:proofErr w:type="spellStart"/>
      <w:r w:rsidR="00425213" w:rsidRPr="00D721DA">
        <w:rPr>
          <w:rFonts w:ascii="Times New Roman" w:hAnsi="Times New Roman"/>
          <w:i/>
          <w:szCs w:val="28"/>
        </w:rPr>
        <w:t>Phân</w:t>
      </w:r>
      <w:proofErr w:type="spellEnd"/>
      <w:r w:rsidR="00425213" w:rsidRPr="00D721DA">
        <w:rPr>
          <w:rFonts w:ascii="Times New Roman" w:hAnsi="Times New Roman"/>
          <w:i/>
          <w:szCs w:val="28"/>
        </w:rPr>
        <w:t xml:space="preserve"> </w:t>
      </w:r>
      <w:proofErr w:type="spellStart"/>
      <w:r w:rsidR="00425213" w:rsidRPr="00D721DA">
        <w:rPr>
          <w:rFonts w:ascii="Times New Roman" w:hAnsi="Times New Roman"/>
          <w:i/>
          <w:szCs w:val="28"/>
        </w:rPr>
        <w:t>tích</w:t>
      </w:r>
      <w:proofErr w:type="spellEnd"/>
    </w:p>
    <w:p w14:paraId="49C2D7DE" w14:textId="7A5D7AEA" w:rsidR="002E6299" w:rsidRPr="00D721DA" w:rsidRDefault="002E6299" w:rsidP="005E1813">
      <w:pPr>
        <w:pStyle w:val="ListParagraph"/>
        <w:numPr>
          <w:ilvl w:val="0"/>
          <w:numId w:val="21"/>
        </w:numPr>
        <w:tabs>
          <w:tab w:val="left" w:pos="0"/>
          <w:tab w:val="left" w:pos="540"/>
          <w:tab w:val="left" w:pos="900"/>
        </w:tabs>
        <w:spacing w:before="80" w:after="80"/>
        <w:ind w:hanging="720"/>
        <w:jc w:val="both"/>
        <w:rPr>
          <w:rFonts w:ascii="Times New Roman" w:hAnsi="Times New Roman"/>
          <w:i/>
          <w:szCs w:val="28"/>
        </w:rPr>
      </w:pPr>
      <w:proofErr w:type="spellStart"/>
      <w:r w:rsidRPr="00D721DA">
        <w:rPr>
          <w:rFonts w:ascii="Times New Roman" w:hAnsi="Times New Roman"/>
          <w:iCs/>
          <w:szCs w:val="28"/>
        </w:rPr>
        <w:t>Trong</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chương</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này</w:t>
      </w:r>
      <w:proofErr w:type="spellEnd"/>
      <w:r w:rsidRPr="00D721DA">
        <w:rPr>
          <w:rFonts w:ascii="Times New Roman" w:hAnsi="Times New Roman"/>
          <w:iCs/>
          <w:szCs w:val="28"/>
        </w:rPr>
        <w:t xml:space="preserve"> bao </w:t>
      </w:r>
      <w:proofErr w:type="spellStart"/>
      <w:r w:rsidRPr="00D721DA">
        <w:rPr>
          <w:rFonts w:ascii="Times New Roman" w:hAnsi="Times New Roman"/>
          <w:iCs/>
          <w:szCs w:val="28"/>
        </w:rPr>
        <w:t>gồm</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các</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bước</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để</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làm</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ra</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trang</w:t>
      </w:r>
      <w:proofErr w:type="spellEnd"/>
      <w:r w:rsidRPr="00D721DA">
        <w:rPr>
          <w:rFonts w:ascii="Times New Roman" w:hAnsi="Times New Roman"/>
          <w:iCs/>
          <w:szCs w:val="28"/>
        </w:rPr>
        <w:t xml:space="preserve"> web</w:t>
      </w:r>
    </w:p>
    <w:p w14:paraId="15B904BA" w14:textId="0FABCF66" w:rsidR="001855B9" w:rsidRPr="00D721DA" w:rsidRDefault="000524DD" w:rsidP="00966E41">
      <w:pPr>
        <w:tabs>
          <w:tab w:val="left" w:pos="540"/>
        </w:tabs>
        <w:spacing w:before="80" w:after="80"/>
        <w:jc w:val="both"/>
        <w:rPr>
          <w:rFonts w:ascii="Times New Roman" w:hAnsi="Times New Roman"/>
          <w:iCs/>
          <w:szCs w:val="28"/>
        </w:rPr>
      </w:pPr>
      <w:r w:rsidRPr="00D721DA">
        <w:rPr>
          <w:rFonts w:ascii="Times New Roman" w:hAnsi="Times New Roman"/>
          <w:szCs w:val="28"/>
        </w:rPr>
        <w:tab/>
      </w:r>
      <w:proofErr w:type="spellStart"/>
      <w:r w:rsidR="00425213" w:rsidRPr="00D721DA">
        <w:rPr>
          <w:rFonts w:ascii="Times New Roman" w:hAnsi="Times New Roman"/>
          <w:szCs w:val="28"/>
        </w:rPr>
        <w:t>Chương</w:t>
      </w:r>
      <w:proofErr w:type="spellEnd"/>
      <w:r w:rsidR="00425213" w:rsidRPr="00D721DA">
        <w:rPr>
          <w:rFonts w:ascii="Times New Roman" w:hAnsi="Times New Roman"/>
          <w:szCs w:val="28"/>
        </w:rPr>
        <w:t xml:space="preserve"> 3. </w:t>
      </w:r>
      <w:proofErr w:type="spellStart"/>
      <w:r w:rsidR="002E6299" w:rsidRPr="00D721DA">
        <w:rPr>
          <w:rFonts w:ascii="Times New Roman" w:hAnsi="Times New Roman"/>
          <w:i/>
          <w:szCs w:val="28"/>
        </w:rPr>
        <w:t>Triển</w:t>
      </w:r>
      <w:proofErr w:type="spellEnd"/>
      <w:r w:rsidR="002E6299" w:rsidRPr="00D721DA">
        <w:rPr>
          <w:rFonts w:ascii="Times New Roman" w:hAnsi="Times New Roman"/>
          <w:i/>
          <w:szCs w:val="28"/>
        </w:rPr>
        <w:t xml:space="preserve"> </w:t>
      </w:r>
      <w:proofErr w:type="spellStart"/>
      <w:r w:rsidR="002E6299" w:rsidRPr="00D721DA">
        <w:rPr>
          <w:rFonts w:ascii="Times New Roman" w:hAnsi="Times New Roman"/>
          <w:i/>
          <w:szCs w:val="28"/>
        </w:rPr>
        <w:t>khi</w:t>
      </w:r>
      <w:proofErr w:type="spellEnd"/>
      <w:r w:rsidR="002E6299" w:rsidRPr="00D721DA">
        <w:rPr>
          <w:rFonts w:ascii="Times New Roman" w:hAnsi="Times New Roman"/>
          <w:i/>
          <w:szCs w:val="28"/>
        </w:rPr>
        <w:t xml:space="preserve"> </w:t>
      </w:r>
      <w:proofErr w:type="spellStart"/>
      <w:r w:rsidR="002E6299" w:rsidRPr="00D721DA">
        <w:rPr>
          <w:rFonts w:ascii="Times New Roman" w:hAnsi="Times New Roman"/>
          <w:i/>
          <w:szCs w:val="28"/>
        </w:rPr>
        <w:t>xây</w:t>
      </w:r>
      <w:proofErr w:type="spellEnd"/>
      <w:r w:rsidR="002E6299" w:rsidRPr="00D721DA">
        <w:rPr>
          <w:rFonts w:ascii="Times New Roman" w:hAnsi="Times New Roman"/>
          <w:i/>
          <w:szCs w:val="28"/>
        </w:rPr>
        <w:t xml:space="preserve"> </w:t>
      </w:r>
      <w:proofErr w:type="spellStart"/>
      <w:r w:rsidR="002E6299" w:rsidRPr="00D721DA">
        <w:rPr>
          <w:rFonts w:ascii="Times New Roman" w:hAnsi="Times New Roman"/>
          <w:i/>
          <w:szCs w:val="28"/>
        </w:rPr>
        <w:t>dựng</w:t>
      </w:r>
      <w:proofErr w:type="spellEnd"/>
      <w:r w:rsidR="001855B9" w:rsidRPr="00D721DA">
        <w:rPr>
          <w:rFonts w:ascii="Times New Roman" w:hAnsi="Times New Roman"/>
          <w:iCs/>
          <w:szCs w:val="28"/>
        </w:rPr>
        <w:t>:</w:t>
      </w:r>
    </w:p>
    <w:p w14:paraId="160EDF74" w14:textId="6D259EF1" w:rsidR="002E6299" w:rsidRPr="00D721DA" w:rsidRDefault="002E6299" w:rsidP="005E1813">
      <w:pPr>
        <w:pStyle w:val="ListParagraph"/>
        <w:numPr>
          <w:ilvl w:val="0"/>
          <w:numId w:val="21"/>
        </w:numPr>
        <w:tabs>
          <w:tab w:val="left" w:pos="900"/>
          <w:tab w:val="left" w:pos="990"/>
        </w:tabs>
        <w:spacing w:before="80" w:after="80"/>
        <w:ind w:hanging="720"/>
        <w:jc w:val="both"/>
        <w:rPr>
          <w:rFonts w:ascii="Times New Roman" w:hAnsi="Times New Roman"/>
          <w:iCs/>
          <w:szCs w:val="28"/>
        </w:rPr>
      </w:pPr>
      <w:proofErr w:type="spellStart"/>
      <w:r w:rsidRPr="00D721DA">
        <w:rPr>
          <w:rFonts w:ascii="Times New Roman" w:hAnsi="Times New Roman"/>
          <w:iCs/>
          <w:szCs w:val="28"/>
        </w:rPr>
        <w:t>Trong</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chương</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này</w:t>
      </w:r>
      <w:proofErr w:type="spellEnd"/>
      <w:r w:rsidRPr="00D721DA">
        <w:rPr>
          <w:rFonts w:ascii="Times New Roman" w:hAnsi="Times New Roman"/>
          <w:iCs/>
          <w:szCs w:val="28"/>
        </w:rPr>
        <w:t xml:space="preserve"> bao </w:t>
      </w:r>
      <w:proofErr w:type="spellStart"/>
      <w:r w:rsidRPr="00D721DA">
        <w:rPr>
          <w:rFonts w:ascii="Times New Roman" w:hAnsi="Times New Roman"/>
          <w:iCs/>
          <w:szCs w:val="28"/>
        </w:rPr>
        <w:t>gồm</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các</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giao</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diện</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đã</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làm</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ra</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từ</w:t>
      </w:r>
      <w:proofErr w:type="spellEnd"/>
      <w:r w:rsidRPr="00D721DA">
        <w:rPr>
          <w:rFonts w:ascii="Times New Roman" w:hAnsi="Times New Roman"/>
          <w:iCs/>
          <w:szCs w:val="28"/>
        </w:rPr>
        <w:t xml:space="preserve"> </w:t>
      </w:r>
      <w:proofErr w:type="spellStart"/>
      <w:r w:rsidRPr="00D721DA">
        <w:rPr>
          <w:rFonts w:ascii="Times New Roman" w:hAnsi="Times New Roman"/>
          <w:iCs/>
          <w:szCs w:val="28"/>
        </w:rPr>
        <w:t>chương</w:t>
      </w:r>
      <w:proofErr w:type="spellEnd"/>
      <w:r w:rsidRPr="00D721DA">
        <w:rPr>
          <w:rFonts w:ascii="Times New Roman" w:hAnsi="Times New Roman"/>
          <w:iCs/>
          <w:szCs w:val="28"/>
        </w:rPr>
        <w:t xml:space="preserve"> </w:t>
      </w:r>
      <w:r w:rsidR="005E1813">
        <w:rPr>
          <w:rFonts w:ascii="Times New Roman" w:hAnsi="Times New Roman"/>
          <w:iCs/>
          <w:szCs w:val="28"/>
        </w:rPr>
        <w:t>3</w:t>
      </w:r>
    </w:p>
    <w:p w14:paraId="06A07A54" w14:textId="7B3B0658" w:rsidR="00BE5793" w:rsidRPr="00D721DA" w:rsidRDefault="00337D63" w:rsidP="001336CF">
      <w:pPr>
        <w:pStyle w:val="Heading1"/>
        <w:spacing w:before="600" w:after="600" w:line="312" w:lineRule="auto"/>
        <w:jc w:val="center"/>
        <w:rPr>
          <w:rFonts w:ascii="Times New Roman" w:hAnsi="Times New Roman"/>
          <w:i w:val="0"/>
          <w:color w:val="FF0000"/>
          <w:sz w:val="26"/>
          <w:szCs w:val="26"/>
        </w:rPr>
      </w:pPr>
      <w:bookmarkStart w:id="144" w:name="_Toc6684073"/>
      <w:bookmarkStart w:id="145" w:name="_Toc6684134"/>
      <w:bookmarkStart w:id="146" w:name="_Toc104211871"/>
      <w:bookmarkStart w:id="147" w:name="_Toc6688602"/>
      <w:bookmarkStart w:id="148" w:name="_Toc7253368"/>
      <w:bookmarkStart w:id="149" w:name="_Toc7978875"/>
      <w:bookmarkStart w:id="150" w:name="_Toc8806001"/>
      <w:bookmarkStart w:id="151" w:name="_Toc9016568"/>
      <w:bookmarkStart w:id="152" w:name="_Toc105574618"/>
      <w:proofErr w:type="spellStart"/>
      <w:r w:rsidRPr="00D721DA">
        <w:rPr>
          <w:rFonts w:ascii="Times New Roman" w:hAnsi="Times New Roman"/>
          <w:b/>
          <w:i w:val="0"/>
          <w:sz w:val="40"/>
          <w:szCs w:val="40"/>
        </w:rPr>
        <w:lastRenderedPageBreak/>
        <w:t>Chương</w:t>
      </w:r>
      <w:proofErr w:type="spellEnd"/>
      <w:r w:rsidRPr="00D721DA">
        <w:rPr>
          <w:rFonts w:ascii="Times New Roman" w:hAnsi="Times New Roman"/>
          <w:b/>
          <w:i w:val="0"/>
          <w:sz w:val="40"/>
          <w:szCs w:val="40"/>
        </w:rPr>
        <w:t xml:space="preserve"> 1.</w:t>
      </w:r>
      <w:r w:rsidR="00C9702A" w:rsidRPr="00D721DA">
        <w:rPr>
          <w:rFonts w:ascii="Times New Roman" w:hAnsi="Times New Roman"/>
          <w:b/>
          <w:i w:val="0"/>
          <w:sz w:val="40"/>
          <w:szCs w:val="40"/>
        </w:rPr>
        <w:t xml:space="preserve"> TỔNG QUAN</w:t>
      </w:r>
      <w:bookmarkStart w:id="153" w:name="_Toc6684074"/>
      <w:bookmarkStart w:id="154" w:name="_Toc6684135"/>
      <w:bookmarkStart w:id="155" w:name="_Toc6688603"/>
      <w:bookmarkStart w:id="156" w:name="_Toc7253369"/>
      <w:bookmarkStart w:id="157" w:name="_Toc7978876"/>
      <w:bookmarkStart w:id="158" w:name="_Toc8806002"/>
      <w:bookmarkStart w:id="159" w:name="_Toc9016569"/>
      <w:bookmarkEnd w:id="144"/>
      <w:bookmarkEnd w:id="145"/>
      <w:bookmarkEnd w:id="146"/>
      <w:bookmarkEnd w:id="147"/>
      <w:bookmarkEnd w:id="148"/>
      <w:bookmarkEnd w:id="149"/>
      <w:bookmarkEnd w:id="150"/>
      <w:bookmarkEnd w:id="151"/>
      <w:bookmarkEnd w:id="152"/>
    </w:p>
    <w:p w14:paraId="00423C04" w14:textId="5FA02F3D" w:rsidR="0021312D" w:rsidRPr="00D721DA" w:rsidRDefault="001D639D" w:rsidP="00CD7C99">
      <w:pPr>
        <w:pStyle w:val="Heading2"/>
        <w:spacing w:before="80" w:after="80"/>
        <w:jc w:val="both"/>
        <w:rPr>
          <w:rFonts w:ascii="Times New Roman" w:hAnsi="Times New Roman"/>
          <w:sz w:val="30"/>
          <w:szCs w:val="30"/>
        </w:rPr>
      </w:pPr>
      <w:bookmarkStart w:id="160" w:name="_Toc104211872"/>
      <w:bookmarkStart w:id="161" w:name="_Toc105574619"/>
      <w:r w:rsidRPr="00D721DA">
        <w:rPr>
          <w:rFonts w:ascii="Times New Roman" w:hAnsi="Times New Roman"/>
          <w:sz w:val="28"/>
          <w:szCs w:val="26"/>
        </w:rPr>
        <w:t>1.</w:t>
      </w:r>
      <w:r w:rsidR="00276627" w:rsidRPr="00D721DA">
        <w:rPr>
          <w:rFonts w:ascii="Times New Roman" w:hAnsi="Times New Roman"/>
          <w:sz w:val="28"/>
          <w:szCs w:val="26"/>
        </w:rPr>
        <w:t xml:space="preserve"> </w:t>
      </w:r>
      <w:bookmarkEnd w:id="153"/>
      <w:bookmarkEnd w:id="154"/>
      <w:bookmarkEnd w:id="155"/>
      <w:bookmarkEnd w:id="156"/>
      <w:bookmarkEnd w:id="157"/>
      <w:bookmarkEnd w:id="158"/>
      <w:bookmarkEnd w:id="159"/>
      <w:proofErr w:type="spellStart"/>
      <w:r w:rsidR="00425213" w:rsidRPr="00D721DA">
        <w:rPr>
          <w:rFonts w:ascii="Times New Roman" w:hAnsi="Times New Roman"/>
          <w:sz w:val="30"/>
          <w:szCs w:val="30"/>
        </w:rPr>
        <w:t>Ngôn</w:t>
      </w:r>
      <w:proofErr w:type="spellEnd"/>
      <w:r w:rsidR="00425213" w:rsidRPr="00D721DA">
        <w:rPr>
          <w:rFonts w:ascii="Times New Roman" w:hAnsi="Times New Roman"/>
          <w:sz w:val="30"/>
          <w:szCs w:val="30"/>
        </w:rPr>
        <w:t xml:space="preserve"> </w:t>
      </w:r>
      <w:proofErr w:type="spellStart"/>
      <w:r w:rsidR="00425213" w:rsidRPr="00D721DA">
        <w:rPr>
          <w:rFonts w:ascii="Times New Roman" w:hAnsi="Times New Roman"/>
          <w:sz w:val="30"/>
          <w:szCs w:val="30"/>
        </w:rPr>
        <w:t>ngữ</w:t>
      </w:r>
      <w:proofErr w:type="spellEnd"/>
      <w:r w:rsidR="00425213" w:rsidRPr="00D721DA">
        <w:rPr>
          <w:rFonts w:ascii="Times New Roman" w:hAnsi="Times New Roman"/>
          <w:sz w:val="30"/>
          <w:szCs w:val="30"/>
        </w:rPr>
        <w:t xml:space="preserve"> </w:t>
      </w:r>
      <w:proofErr w:type="spellStart"/>
      <w:r w:rsidR="00425213" w:rsidRPr="00D721DA">
        <w:rPr>
          <w:rFonts w:ascii="Times New Roman" w:hAnsi="Times New Roman"/>
          <w:sz w:val="30"/>
          <w:szCs w:val="30"/>
        </w:rPr>
        <w:t>sử</w:t>
      </w:r>
      <w:proofErr w:type="spellEnd"/>
      <w:r w:rsidR="00425213" w:rsidRPr="00D721DA">
        <w:rPr>
          <w:rFonts w:ascii="Times New Roman" w:hAnsi="Times New Roman"/>
          <w:sz w:val="30"/>
          <w:szCs w:val="30"/>
        </w:rPr>
        <w:t xml:space="preserve"> </w:t>
      </w:r>
      <w:proofErr w:type="spellStart"/>
      <w:r w:rsidR="00425213" w:rsidRPr="00D721DA">
        <w:rPr>
          <w:rFonts w:ascii="Times New Roman" w:hAnsi="Times New Roman"/>
          <w:sz w:val="30"/>
          <w:szCs w:val="30"/>
        </w:rPr>
        <w:t>dụng</w:t>
      </w:r>
      <w:bookmarkEnd w:id="160"/>
      <w:bookmarkEnd w:id="161"/>
      <w:proofErr w:type="spellEnd"/>
    </w:p>
    <w:p w14:paraId="08051E41" w14:textId="10B07107" w:rsidR="0021312D" w:rsidRPr="00D721DA" w:rsidRDefault="0021312D" w:rsidP="00B65F68">
      <w:pPr>
        <w:pStyle w:val="Heading3"/>
        <w:numPr>
          <w:ilvl w:val="1"/>
          <w:numId w:val="7"/>
        </w:numPr>
        <w:tabs>
          <w:tab w:val="left" w:pos="810"/>
        </w:tabs>
        <w:jc w:val="both"/>
        <w:rPr>
          <w:rFonts w:ascii="Times New Roman" w:hAnsi="Times New Roman"/>
          <w:sz w:val="30"/>
          <w:szCs w:val="30"/>
        </w:rPr>
      </w:pPr>
      <w:bookmarkStart w:id="162" w:name="_Toc47304445"/>
      <w:bookmarkStart w:id="163" w:name="_Toc104211873"/>
      <w:bookmarkStart w:id="164" w:name="_Toc104212122"/>
      <w:bookmarkStart w:id="165" w:name="_Toc104212282"/>
      <w:bookmarkStart w:id="166" w:name="_Toc104213004"/>
      <w:bookmarkStart w:id="167" w:name="_Toc104213056"/>
      <w:bookmarkStart w:id="168" w:name="_Toc105574620"/>
      <w:r w:rsidRPr="00D721DA">
        <w:rPr>
          <w:rFonts w:ascii="Times New Roman" w:hAnsi="Times New Roman"/>
          <w:sz w:val="30"/>
          <w:szCs w:val="30"/>
        </w:rPr>
        <w:t>HTML</w:t>
      </w:r>
      <w:bookmarkEnd w:id="162"/>
      <w:bookmarkEnd w:id="163"/>
      <w:bookmarkEnd w:id="164"/>
      <w:bookmarkEnd w:id="165"/>
      <w:bookmarkEnd w:id="166"/>
      <w:bookmarkEnd w:id="167"/>
      <w:bookmarkEnd w:id="168"/>
    </w:p>
    <w:p w14:paraId="47664AF4" w14:textId="77777777" w:rsidR="0021312D" w:rsidRPr="00D721DA" w:rsidRDefault="0021312D" w:rsidP="00DA1BB9">
      <w:pPr>
        <w:spacing w:line="276" w:lineRule="auto"/>
        <w:ind w:firstLine="567"/>
        <w:jc w:val="both"/>
        <w:rPr>
          <w:rFonts w:ascii="Times New Roman" w:hAnsi="Times New Roman"/>
          <w:szCs w:val="28"/>
          <w:shd w:val="clear" w:color="auto" w:fill="FFFFFF"/>
        </w:rPr>
      </w:pPr>
      <w:r w:rsidRPr="00D721DA">
        <w:rPr>
          <w:rStyle w:val="Strong"/>
          <w:rFonts w:ascii="Times New Roman" w:hAnsi="Times New Roman"/>
          <w:b w:val="0"/>
          <w:bCs w:val="0"/>
          <w:szCs w:val="28"/>
          <w:shd w:val="clear" w:color="auto" w:fill="FFFFFF"/>
        </w:rPr>
        <w:t>HTML</w:t>
      </w:r>
      <w:r w:rsidRPr="00D721DA">
        <w:rPr>
          <w:rFonts w:ascii="Times New Roman" w:hAnsi="Times New Roman"/>
          <w:szCs w:val="28"/>
          <w:shd w:val="clear" w:color="auto" w:fill="FFFFFF"/>
        </w:rPr>
        <w:t> </w:t>
      </w:r>
      <w:proofErr w:type="spellStart"/>
      <w:r w:rsidRPr="00D721DA">
        <w:rPr>
          <w:rFonts w:ascii="Times New Roman" w:hAnsi="Times New Roman"/>
          <w:szCs w:val="28"/>
          <w:shd w:val="clear" w:color="auto" w:fill="FFFFFF"/>
        </w:rPr>
        <w:t>là</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chữ</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viết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tắt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của</w:t>
      </w:r>
      <w:proofErr w:type="spellEnd"/>
      <w:r w:rsidRPr="00D721DA">
        <w:rPr>
          <w:rFonts w:ascii="Times New Roman" w:hAnsi="Times New Roman"/>
          <w:b/>
          <w:bCs/>
          <w:szCs w:val="28"/>
          <w:shd w:val="clear" w:color="auto" w:fill="FFFFFF"/>
        </w:rPr>
        <w:t> </w:t>
      </w:r>
      <w:r w:rsidRPr="00D721DA">
        <w:rPr>
          <w:rStyle w:val="Strong"/>
          <w:rFonts w:ascii="Times New Roman" w:hAnsi="Times New Roman"/>
          <w:b w:val="0"/>
          <w:bCs w:val="0"/>
          <w:szCs w:val="28"/>
          <w:shd w:val="clear" w:color="auto" w:fill="FFFFFF"/>
        </w:rPr>
        <w:t>Hypertext Markup Language</w:t>
      </w:r>
      <w:r w:rsidRPr="00D721DA">
        <w:rPr>
          <w:rFonts w:ascii="Times New Roman" w:hAnsi="Times New Roman"/>
          <w:b/>
          <w:bCs/>
          <w:szCs w:val="28"/>
          <w:shd w:val="clear" w:color="auto" w:fill="FFFFFF"/>
        </w:rPr>
        <w:t>.</w:t>
      </w:r>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Nó</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giúp</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tạo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và</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cấu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trúc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các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thành</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phần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trong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trang</w:t>
      </w:r>
      <w:proofErr w:type="spellEnd"/>
      <w:r w:rsidRPr="00D721DA">
        <w:rPr>
          <w:rFonts w:ascii="Times New Roman" w:hAnsi="Times New Roman"/>
          <w:szCs w:val="28"/>
          <w:shd w:val="clear" w:color="auto" w:fill="FFFFFF"/>
        </w:rPr>
        <w:t xml:space="preserve"> web </w:t>
      </w:r>
      <w:proofErr w:type="spellStart"/>
      <w:r w:rsidRPr="00D721DA">
        <w:rPr>
          <w:rFonts w:ascii="Times New Roman" w:hAnsi="Times New Roman"/>
          <w:szCs w:val="28"/>
          <w:shd w:val="clear" w:color="auto" w:fill="FFFFFF"/>
        </w:rPr>
        <w:t>hoặc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ứng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dụng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phân</w:t>
      </w:r>
      <w:proofErr w:type="spellEnd"/>
      <w:r w:rsidRPr="00D721DA">
        <w:rPr>
          <w:rFonts w:ascii="Times New Roman" w:hAnsi="Times New Roman"/>
          <w:szCs w:val="28"/>
          <w:shd w:val="clear" w:color="auto" w:fill="FFFFFF"/>
        </w:rPr>
        <w:t xml:space="preserve"> chia </w:t>
      </w:r>
      <w:proofErr w:type="spellStart"/>
      <w:r w:rsidRPr="00D721DA">
        <w:rPr>
          <w:rFonts w:ascii="Times New Roman" w:hAnsi="Times New Roman"/>
          <w:szCs w:val="28"/>
          <w:shd w:val="clear" w:color="auto" w:fill="FFFFFF"/>
        </w:rPr>
        <w:t>các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đoạn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văn</w:t>
      </w:r>
      <w:proofErr w:type="spellEnd"/>
      <w:r w:rsidRPr="00D721DA">
        <w:rPr>
          <w:rFonts w:ascii="Times New Roman" w:hAnsi="Times New Roman"/>
          <w:szCs w:val="28"/>
          <w:shd w:val="clear" w:color="auto" w:fill="FFFFFF"/>
        </w:rPr>
        <w:t>, heading, links, blockquotes,...</w:t>
      </w:r>
    </w:p>
    <w:p w14:paraId="3A56425B" w14:textId="4833AE8C" w:rsidR="0021312D" w:rsidRPr="00D721DA" w:rsidRDefault="0021312D" w:rsidP="00DA1BB9">
      <w:pPr>
        <w:spacing w:line="276" w:lineRule="auto"/>
        <w:ind w:firstLine="360"/>
        <w:jc w:val="both"/>
        <w:rPr>
          <w:rFonts w:ascii="Times New Roman" w:hAnsi="Times New Roman"/>
          <w:szCs w:val="28"/>
          <w:shd w:val="clear" w:color="auto" w:fill="FFFFFF"/>
        </w:rPr>
      </w:pPr>
      <w:r w:rsidRPr="00D721DA">
        <w:rPr>
          <w:rFonts w:ascii="Times New Roman" w:hAnsi="Times New Roman"/>
          <w:szCs w:val="28"/>
          <w:shd w:val="clear" w:color="auto" w:fill="FFFFFF"/>
        </w:rPr>
        <w:t xml:space="preserve">HTML </w:t>
      </w:r>
      <w:proofErr w:type="spellStart"/>
      <w:r w:rsidRPr="00D721DA">
        <w:rPr>
          <w:rFonts w:ascii="Times New Roman" w:hAnsi="Times New Roman"/>
          <w:szCs w:val="28"/>
          <w:shd w:val="clear" w:color="auto" w:fill="FFFFFF"/>
        </w:rPr>
        <w:t>tương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thích</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hoàn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toàn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với</w:t>
      </w:r>
      <w:proofErr w:type="spellEnd"/>
      <w:r w:rsidRPr="00D721DA">
        <w:rPr>
          <w:rFonts w:ascii="Times New Roman" w:hAnsi="Times New Roman"/>
          <w:szCs w:val="28"/>
          <w:shd w:val="clear" w:color="auto" w:fill="FFFFFF"/>
        </w:rPr>
        <w:t xml:space="preserve"> 2 </w:t>
      </w:r>
      <w:proofErr w:type="spellStart"/>
      <w:r w:rsidRPr="00D721DA">
        <w:rPr>
          <w:rFonts w:ascii="Times New Roman" w:hAnsi="Times New Roman"/>
          <w:szCs w:val="28"/>
          <w:shd w:val="clear" w:color="auto" w:fill="FFFFFF"/>
        </w:rPr>
        <w:t>ngôn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ngữ</w:t>
      </w:r>
      <w:proofErr w:type="spellEnd"/>
      <w:r w:rsidRPr="00D721DA">
        <w:rPr>
          <w:rFonts w:ascii="Times New Roman" w:hAnsi="Times New Roman"/>
          <w:szCs w:val="28"/>
          <w:shd w:val="clear" w:color="auto" w:fill="FFFFFF"/>
        </w:rPr>
        <w:t xml:space="preserve"> frontend </w:t>
      </w:r>
      <w:proofErr w:type="spellStart"/>
      <w:r w:rsidRPr="00D721DA">
        <w:rPr>
          <w:rFonts w:ascii="Times New Roman" w:hAnsi="Times New Roman"/>
          <w:szCs w:val="28"/>
          <w:shd w:val="clear" w:color="auto" w:fill="FFFFFF"/>
        </w:rPr>
        <w:t>là</w:t>
      </w:r>
      <w:proofErr w:type="spellEnd"/>
      <w:r w:rsidRPr="00D721DA">
        <w:rPr>
          <w:rFonts w:ascii="Times New Roman" w:hAnsi="Times New Roman"/>
          <w:szCs w:val="28"/>
          <w:shd w:val="clear" w:color="auto" w:fill="FFFFFF"/>
        </w:rPr>
        <w:t>: </w:t>
      </w:r>
      <w:proofErr w:type="spellStart"/>
      <w:r w:rsidRPr="00D721DA">
        <w:rPr>
          <w:rFonts w:ascii="Times New Roman" w:hAnsi="Times New Roman"/>
          <w:szCs w:val="28"/>
        </w:rPr>
        <w:t>css</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và</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javascripts</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Cùng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với</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nhau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những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ngôn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ngữ</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này</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có</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thể</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kết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hợp</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với</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nhau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để</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tăng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trải</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nghiệm</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người</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dùng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và</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thiết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lập</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các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chức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năng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cao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cấp</w:t>
      </w:r>
      <w:proofErr w:type="spellEnd"/>
      <w:r w:rsidRPr="00D721DA">
        <w:rPr>
          <w:rFonts w:ascii="Times New Roman" w:hAnsi="Times New Roman"/>
          <w:szCs w:val="28"/>
          <w:shd w:val="clear" w:color="auto" w:fill="FFFFFF"/>
        </w:rPr>
        <w:t>.</w:t>
      </w:r>
    </w:p>
    <w:p w14:paraId="01BC127F" w14:textId="77777777" w:rsidR="00CD7C99" w:rsidRPr="00D721DA" w:rsidRDefault="00CD7C99" w:rsidP="001336CF">
      <w:pPr>
        <w:ind w:firstLine="360"/>
        <w:jc w:val="both"/>
        <w:rPr>
          <w:rFonts w:ascii="Times New Roman" w:hAnsi="Times New Roman"/>
          <w:szCs w:val="28"/>
          <w:shd w:val="clear" w:color="auto" w:fill="FFFFFF"/>
        </w:rPr>
      </w:pPr>
    </w:p>
    <w:p w14:paraId="69D49BD9" w14:textId="77777777" w:rsidR="001B4821" w:rsidRPr="00D721DA" w:rsidRDefault="00120E45" w:rsidP="001B4821">
      <w:pPr>
        <w:keepNext/>
        <w:ind w:firstLine="360"/>
        <w:jc w:val="center"/>
        <w:rPr>
          <w:rFonts w:ascii="Times New Roman" w:hAnsi="Times New Roman"/>
        </w:rPr>
      </w:pPr>
      <w:r w:rsidRPr="00D721DA">
        <w:rPr>
          <w:rFonts w:ascii="Times New Roman" w:hAnsi="Times New Roman"/>
          <w:noProof/>
        </w:rPr>
        <w:drawing>
          <wp:inline distT="0" distB="0" distL="0" distR="0" wp14:anchorId="1E7F6EEB" wp14:editId="19CEE053">
            <wp:extent cx="2093595" cy="2959735"/>
            <wp:effectExtent l="0" t="0" r="0" b="0"/>
            <wp:docPr id="8" name="image19.png" descr="https://lh6.googleusercontent.com/Fxg1b9HHeS823Id5yzEbai1N9kOAR649nNymhRhGWB96jPykjyvBRaLjusXRln4N7N7lou5rRwQezpPaSaMtTM_EB1krv0SJTLiM-x6gQ_2453sNba_9nNKd2zflYbLJfGSozNfDR2Qs7J8lpg"/>
            <wp:cNvGraphicFramePr/>
            <a:graphic xmlns:a="http://schemas.openxmlformats.org/drawingml/2006/main">
              <a:graphicData uri="http://schemas.openxmlformats.org/drawingml/2006/picture">
                <pic:pic xmlns:pic="http://schemas.openxmlformats.org/drawingml/2006/picture">
                  <pic:nvPicPr>
                    <pic:cNvPr id="0" name="image19.png" descr="https://lh6.googleusercontent.com/Fxg1b9HHeS823Id5yzEbai1N9kOAR649nNymhRhGWB96jPykjyvBRaLjusXRln4N7N7lou5rRwQezpPaSaMtTM_EB1krv0SJTLiM-x6gQ_2453sNba_9nNKd2zflYbLJfGSozNfDR2Qs7J8lpg"/>
                    <pic:cNvPicPr preferRelativeResize="0"/>
                  </pic:nvPicPr>
                  <pic:blipFill>
                    <a:blip r:embed="rId9"/>
                    <a:srcRect/>
                    <a:stretch>
                      <a:fillRect/>
                    </a:stretch>
                  </pic:blipFill>
                  <pic:spPr>
                    <a:xfrm>
                      <a:off x="0" y="0"/>
                      <a:ext cx="2093595" cy="2959735"/>
                    </a:xfrm>
                    <a:prstGeom prst="rect">
                      <a:avLst/>
                    </a:prstGeom>
                    <a:ln/>
                  </pic:spPr>
                </pic:pic>
              </a:graphicData>
            </a:graphic>
          </wp:inline>
        </w:drawing>
      </w:r>
    </w:p>
    <w:p w14:paraId="6EC621B4" w14:textId="388856DD" w:rsidR="00120E45" w:rsidRPr="00D721DA" w:rsidRDefault="00C13CD1" w:rsidP="00C13CD1">
      <w:pPr>
        <w:pStyle w:val="Caption"/>
        <w:tabs>
          <w:tab w:val="left" w:pos="4770"/>
        </w:tabs>
        <w:jc w:val="center"/>
        <w:rPr>
          <w:rFonts w:ascii="Times New Roman" w:hAnsi="Times New Roman"/>
          <w:szCs w:val="28"/>
          <w:shd w:val="clear" w:color="auto" w:fill="FFFFFF"/>
        </w:rPr>
      </w:pPr>
      <w:bookmarkStart w:id="169" w:name="_Toc105574681"/>
      <w:r>
        <w:rPr>
          <w:rFonts w:ascii="Times New Roman" w:hAnsi="Times New Roman"/>
        </w:rPr>
        <w:t xml:space="preserve">       </w:t>
      </w:r>
      <w:proofErr w:type="spellStart"/>
      <w:r w:rsidR="001B4821" w:rsidRPr="00D721DA">
        <w:rPr>
          <w:rFonts w:ascii="Times New Roman" w:hAnsi="Times New Roman"/>
        </w:rPr>
        <w:t>Ảnh</w:t>
      </w:r>
      <w:proofErr w:type="spellEnd"/>
      <w:r w:rsidR="001B4821" w:rsidRPr="00D721DA">
        <w:rPr>
          <w:rFonts w:ascii="Times New Roman" w:hAnsi="Times New Roman"/>
        </w:rPr>
        <w:t xml:space="preserve"> </w:t>
      </w:r>
      <w:r w:rsidR="001B4821" w:rsidRPr="00D721DA">
        <w:rPr>
          <w:rFonts w:ascii="Times New Roman" w:hAnsi="Times New Roman"/>
        </w:rPr>
        <w:fldChar w:fldCharType="begin"/>
      </w:r>
      <w:r w:rsidR="001B4821" w:rsidRPr="00D721DA">
        <w:rPr>
          <w:rFonts w:ascii="Times New Roman" w:hAnsi="Times New Roman"/>
        </w:rPr>
        <w:instrText xml:space="preserve"> SEQ Ảnh \* ARABIC </w:instrText>
      </w:r>
      <w:r w:rsidR="001B4821" w:rsidRPr="00D721DA">
        <w:rPr>
          <w:rFonts w:ascii="Times New Roman" w:hAnsi="Times New Roman"/>
        </w:rPr>
        <w:fldChar w:fldCharType="separate"/>
      </w:r>
      <w:r w:rsidR="000C3138">
        <w:rPr>
          <w:rFonts w:ascii="Times New Roman" w:hAnsi="Times New Roman"/>
          <w:noProof/>
        </w:rPr>
        <w:t>1</w:t>
      </w:r>
      <w:r w:rsidR="001B4821" w:rsidRPr="00D721DA">
        <w:rPr>
          <w:rFonts w:ascii="Times New Roman" w:hAnsi="Times New Roman"/>
        </w:rPr>
        <w:fldChar w:fldCharType="end"/>
      </w:r>
      <w:r w:rsidR="001B4821" w:rsidRPr="00D721DA">
        <w:rPr>
          <w:rFonts w:ascii="Times New Roman" w:hAnsi="Times New Roman"/>
        </w:rPr>
        <w:t>:HTML</w:t>
      </w:r>
      <w:bookmarkEnd w:id="169"/>
    </w:p>
    <w:p w14:paraId="05C8F71C" w14:textId="7EA4318D" w:rsidR="00120E45" w:rsidRPr="00D721DA" w:rsidRDefault="00120E45" w:rsidP="00DA1BB9">
      <w:pPr>
        <w:spacing w:line="276" w:lineRule="auto"/>
        <w:ind w:firstLine="360"/>
        <w:jc w:val="both"/>
        <w:rPr>
          <w:rFonts w:ascii="Times New Roman" w:hAnsi="Times New Roman"/>
          <w:szCs w:val="28"/>
          <w:shd w:val="clear" w:color="auto" w:fill="FFFFFF"/>
        </w:rPr>
      </w:pPr>
      <w:proofErr w:type="spellStart"/>
      <w:r w:rsidRPr="00D721DA">
        <w:rPr>
          <w:rFonts w:ascii="Times New Roman" w:hAnsi="Times New Roman"/>
        </w:rPr>
        <w:t>Một</w:t>
      </w:r>
      <w:proofErr w:type="spellEnd"/>
      <w:r w:rsidRPr="00D721DA">
        <w:rPr>
          <w:rFonts w:ascii="Times New Roman" w:hAnsi="Times New Roman"/>
        </w:rPr>
        <w:t xml:space="preserve"> website </w:t>
      </w:r>
      <w:proofErr w:type="spellStart"/>
      <w:r w:rsidRPr="00D721DA">
        <w:rPr>
          <w:rFonts w:ascii="Times New Roman" w:hAnsi="Times New Roman"/>
        </w:rPr>
        <w:t>thường</w:t>
      </w:r>
      <w:proofErr w:type="spellEnd"/>
      <w:r w:rsidRPr="00D721DA">
        <w:rPr>
          <w:rFonts w:ascii="Times New Roman" w:hAnsi="Times New Roman"/>
        </w:rPr>
        <w:t xml:space="preserve"> </w:t>
      </w:r>
      <w:proofErr w:type="spellStart"/>
      <w:r w:rsidRPr="00D721DA">
        <w:rPr>
          <w:rFonts w:ascii="Times New Roman" w:hAnsi="Times New Roman"/>
        </w:rPr>
        <w:t>chứa</w:t>
      </w:r>
      <w:proofErr w:type="spellEnd"/>
      <w:r w:rsidRPr="00D721DA">
        <w:rPr>
          <w:rFonts w:ascii="Times New Roman" w:hAnsi="Times New Roman"/>
        </w:rPr>
        <w:t xml:space="preserve"> </w:t>
      </w:r>
      <w:proofErr w:type="spellStart"/>
      <w:r w:rsidRPr="00D721DA">
        <w:rPr>
          <w:rFonts w:ascii="Times New Roman" w:hAnsi="Times New Roman"/>
        </w:rPr>
        <w:t>nhiều</w:t>
      </w:r>
      <w:proofErr w:type="spellEnd"/>
      <w:r w:rsidRPr="00D721DA">
        <w:rPr>
          <w:rFonts w:ascii="Times New Roman" w:hAnsi="Times New Roman"/>
        </w:rPr>
        <w:t xml:space="preserve"> </w:t>
      </w:r>
      <w:proofErr w:type="spellStart"/>
      <w:r w:rsidRPr="00D721DA">
        <w:rPr>
          <w:rFonts w:ascii="Times New Roman" w:hAnsi="Times New Roman"/>
        </w:rPr>
        <w:t>trang</w:t>
      </w:r>
      <w:proofErr w:type="spellEnd"/>
      <w:r w:rsidRPr="00D721DA">
        <w:rPr>
          <w:rFonts w:ascii="Times New Roman" w:hAnsi="Times New Roman"/>
        </w:rPr>
        <w:t xml:space="preserve"> con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mỗi</w:t>
      </w:r>
      <w:proofErr w:type="spellEnd"/>
      <w:r w:rsidRPr="00D721DA">
        <w:rPr>
          <w:rFonts w:ascii="Times New Roman" w:hAnsi="Times New Roman"/>
        </w:rPr>
        <w:t xml:space="preserve"> </w:t>
      </w:r>
      <w:proofErr w:type="spellStart"/>
      <w:r w:rsidRPr="00D721DA">
        <w:rPr>
          <w:rFonts w:ascii="Times New Roman" w:hAnsi="Times New Roman"/>
        </w:rPr>
        <w:t>trang</w:t>
      </w:r>
      <w:proofErr w:type="spellEnd"/>
      <w:r w:rsidRPr="00D721DA">
        <w:rPr>
          <w:rFonts w:ascii="Times New Roman" w:hAnsi="Times New Roman"/>
        </w:rPr>
        <w:t xml:space="preserve"> con </w:t>
      </w:r>
      <w:proofErr w:type="spellStart"/>
      <w:r w:rsidRPr="00D721DA">
        <w:rPr>
          <w:rFonts w:ascii="Times New Roman" w:hAnsi="Times New Roman"/>
        </w:rPr>
        <w:t>này</w:t>
      </w:r>
      <w:proofErr w:type="spellEnd"/>
      <w:r w:rsidRPr="00D721DA">
        <w:rPr>
          <w:rFonts w:ascii="Times New Roman" w:hAnsi="Times New Roman"/>
        </w:rPr>
        <w:t xml:space="preserve"> </w:t>
      </w:r>
      <w:proofErr w:type="spellStart"/>
      <w:r w:rsidRPr="00D721DA">
        <w:rPr>
          <w:rFonts w:ascii="Times New Roman" w:hAnsi="Times New Roman"/>
        </w:rPr>
        <w:t>lại</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tập</w:t>
      </w:r>
      <w:proofErr w:type="spellEnd"/>
      <w:r w:rsidRPr="00D721DA">
        <w:rPr>
          <w:rFonts w:ascii="Times New Roman" w:hAnsi="Times New Roman"/>
        </w:rPr>
        <w:t xml:space="preserve"> tin HTML </w:t>
      </w:r>
      <w:proofErr w:type="spellStart"/>
      <w:r w:rsidRPr="00D721DA">
        <w:rPr>
          <w:rFonts w:ascii="Times New Roman" w:hAnsi="Times New Roman"/>
        </w:rPr>
        <w:t>riêng</w:t>
      </w:r>
      <w:proofErr w:type="spellEnd"/>
      <w:r w:rsidRPr="00D721DA">
        <w:rPr>
          <w:rFonts w:ascii="Times New Roman" w:hAnsi="Times New Roman"/>
        </w:rPr>
        <w:t xml:space="preserve">. </w:t>
      </w:r>
      <w:proofErr w:type="spellStart"/>
      <w:r w:rsidRPr="00D721DA">
        <w:rPr>
          <w:rFonts w:ascii="Times New Roman" w:hAnsi="Times New Roman"/>
        </w:rPr>
        <w:t>Lưu</w:t>
      </w:r>
      <w:proofErr w:type="spellEnd"/>
      <w:r w:rsidRPr="00D721DA">
        <w:rPr>
          <w:rFonts w:ascii="Times New Roman" w:hAnsi="Times New Roman"/>
        </w:rPr>
        <w:t xml:space="preserve"> ý, HTML </w:t>
      </w:r>
      <w:proofErr w:type="spellStart"/>
      <w:r w:rsidRPr="00D721DA">
        <w:rPr>
          <w:rFonts w:ascii="Times New Roman" w:hAnsi="Times New Roman"/>
        </w:rPr>
        <w:t>không</w:t>
      </w:r>
      <w:proofErr w:type="spellEnd"/>
      <w:r w:rsidRPr="00D721DA">
        <w:rPr>
          <w:rFonts w:ascii="Times New Roman" w:hAnsi="Times New Roman"/>
        </w:rPr>
        <w:t xml:space="preserve"> </w:t>
      </w:r>
      <w:proofErr w:type="spellStart"/>
      <w:r w:rsidRPr="00D721DA">
        <w:rPr>
          <w:rFonts w:ascii="Times New Roman" w:hAnsi="Times New Roman"/>
        </w:rPr>
        <w:t>phải</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ngôn</w:t>
      </w:r>
      <w:proofErr w:type="spellEnd"/>
      <w:r w:rsidRPr="00D721DA">
        <w:rPr>
          <w:rFonts w:ascii="Times New Roman" w:hAnsi="Times New Roman"/>
        </w:rPr>
        <w:t xml:space="preserve"> </w:t>
      </w:r>
      <w:proofErr w:type="spellStart"/>
      <w:r w:rsidRPr="00D721DA">
        <w:rPr>
          <w:rFonts w:ascii="Times New Roman" w:hAnsi="Times New Roman"/>
        </w:rPr>
        <w:t>ngữ</w:t>
      </w:r>
      <w:proofErr w:type="spellEnd"/>
      <w:r w:rsidRPr="00D721DA">
        <w:rPr>
          <w:rFonts w:ascii="Times New Roman" w:hAnsi="Times New Roman"/>
        </w:rPr>
        <w:t xml:space="preserve"> </w:t>
      </w:r>
      <w:proofErr w:type="spellStart"/>
      <w:r w:rsidRPr="00D721DA">
        <w:rPr>
          <w:rFonts w:ascii="Times New Roman" w:hAnsi="Times New Roman"/>
        </w:rPr>
        <w:t>lập</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Điều</w:t>
      </w:r>
      <w:proofErr w:type="spellEnd"/>
      <w:r w:rsidRPr="00D721DA">
        <w:rPr>
          <w:rFonts w:ascii="Times New Roman" w:hAnsi="Times New Roman"/>
        </w:rPr>
        <w:t xml:space="preserve"> </w:t>
      </w:r>
      <w:proofErr w:type="spellStart"/>
      <w:r w:rsidRPr="00D721DA">
        <w:rPr>
          <w:rFonts w:ascii="Times New Roman" w:hAnsi="Times New Roman"/>
        </w:rPr>
        <w:t>này</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nghĩa</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nó</w:t>
      </w:r>
      <w:proofErr w:type="spellEnd"/>
      <w:r w:rsidRPr="00D721DA">
        <w:rPr>
          <w:rFonts w:ascii="Times New Roman" w:hAnsi="Times New Roman"/>
        </w:rPr>
        <w:t xml:space="preserve"> </w:t>
      </w:r>
      <w:proofErr w:type="spellStart"/>
      <w:r w:rsidRPr="00D721DA">
        <w:rPr>
          <w:rFonts w:ascii="Times New Roman" w:hAnsi="Times New Roman"/>
        </w:rPr>
        <w:t>không</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thực</w:t>
      </w:r>
      <w:proofErr w:type="spellEnd"/>
      <w:r w:rsidRPr="00D721DA">
        <w:rPr>
          <w:rFonts w:ascii="Times New Roman" w:hAnsi="Times New Roman"/>
        </w:rPr>
        <w:t xml:space="preserve"> </w:t>
      </w:r>
      <w:proofErr w:type="spellStart"/>
      <w:r w:rsidRPr="00D721DA">
        <w:rPr>
          <w:rFonts w:ascii="Times New Roman" w:hAnsi="Times New Roman"/>
        </w:rPr>
        <w:t>hiện</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chức</w:t>
      </w:r>
      <w:proofErr w:type="spellEnd"/>
      <w:r w:rsidRPr="00D721DA">
        <w:rPr>
          <w:rFonts w:ascii="Times New Roman" w:hAnsi="Times New Roman"/>
        </w:rPr>
        <w:t xml:space="preserve"> </w:t>
      </w:r>
      <w:proofErr w:type="spellStart"/>
      <w:r w:rsidRPr="00D721DA">
        <w:rPr>
          <w:rFonts w:ascii="Times New Roman" w:hAnsi="Times New Roman"/>
        </w:rPr>
        <w:t>năng</w:t>
      </w:r>
      <w:proofErr w:type="spellEnd"/>
      <w:r w:rsidRPr="00D721DA">
        <w:rPr>
          <w:rFonts w:ascii="Times New Roman" w:hAnsi="Times New Roman"/>
        </w:rPr>
        <w:t xml:space="preserve"> “</w:t>
      </w:r>
      <w:proofErr w:type="spellStart"/>
      <w:r w:rsidRPr="00D721DA">
        <w:rPr>
          <w:rFonts w:ascii="Times New Roman" w:hAnsi="Times New Roman"/>
        </w:rPr>
        <w:t>động</w:t>
      </w:r>
      <w:proofErr w:type="spellEnd"/>
      <w:r w:rsidRPr="00D721DA">
        <w:rPr>
          <w:rFonts w:ascii="Times New Roman" w:hAnsi="Times New Roman"/>
        </w:rPr>
        <w:t xml:space="preserve">”. </w:t>
      </w:r>
      <w:proofErr w:type="spellStart"/>
      <w:r w:rsidRPr="00D721DA">
        <w:rPr>
          <w:rFonts w:ascii="Times New Roman" w:hAnsi="Times New Roman"/>
        </w:rPr>
        <w:t>Hiểu</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cách</w:t>
      </w:r>
      <w:proofErr w:type="spellEnd"/>
      <w:r w:rsidRPr="00D721DA">
        <w:rPr>
          <w:rFonts w:ascii="Times New Roman" w:hAnsi="Times New Roman"/>
        </w:rPr>
        <w:t xml:space="preserve"> </w:t>
      </w:r>
      <w:proofErr w:type="spellStart"/>
      <w:r w:rsidRPr="00D721DA">
        <w:rPr>
          <w:rFonts w:ascii="Times New Roman" w:hAnsi="Times New Roman"/>
        </w:rPr>
        <w:t>đơn</w:t>
      </w:r>
      <w:proofErr w:type="spellEnd"/>
      <w:r w:rsidRPr="00D721DA">
        <w:rPr>
          <w:rFonts w:ascii="Times New Roman" w:hAnsi="Times New Roman"/>
        </w:rPr>
        <w:t xml:space="preserve"> </w:t>
      </w:r>
      <w:proofErr w:type="spellStart"/>
      <w:r w:rsidRPr="00D721DA">
        <w:rPr>
          <w:rFonts w:ascii="Times New Roman" w:hAnsi="Times New Roman"/>
        </w:rPr>
        <w:t>giản</w:t>
      </w:r>
      <w:proofErr w:type="spellEnd"/>
      <w:r w:rsidRPr="00D721DA">
        <w:rPr>
          <w:rFonts w:ascii="Times New Roman" w:hAnsi="Times New Roman"/>
        </w:rPr>
        <w:t xml:space="preserve"> </w:t>
      </w:r>
      <w:proofErr w:type="spellStart"/>
      <w:r w:rsidRPr="00D721DA">
        <w:rPr>
          <w:rFonts w:ascii="Times New Roman" w:hAnsi="Times New Roman"/>
        </w:rPr>
        <w:t>hơn</w:t>
      </w:r>
      <w:proofErr w:type="spellEnd"/>
      <w:r w:rsidRPr="00D721DA">
        <w:rPr>
          <w:rFonts w:ascii="Times New Roman" w:hAnsi="Times New Roman"/>
        </w:rPr>
        <w:t xml:space="preserve">, </w:t>
      </w:r>
      <w:proofErr w:type="spellStart"/>
      <w:r w:rsidRPr="00D721DA">
        <w:rPr>
          <w:rFonts w:ascii="Times New Roman" w:hAnsi="Times New Roman"/>
        </w:rPr>
        <w:t>cũng</w:t>
      </w:r>
      <w:proofErr w:type="spellEnd"/>
      <w:r w:rsidRPr="00D721DA">
        <w:rPr>
          <w:rFonts w:ascii="Times New Roman" w:hAnsi="Times New Roman"/>
        </w:rPr>
        <w:t xml:space="preserve"> </w:t>
      </w:r>
      <w:proofErr w:type="spellStart"/>
      <w:r w:rsidRPr="00D721DA">
        <w:rPr>
          <w:rFonts w:ascii="Times New Roman" w:hAnsi="Times New Roman"/>
        </w:rPr>
        <w:t>tương</w:t>
      </w:r>
      <w:proofErr w:type="spellEnd"/>
      <w:r w:rsidRPr="00D721DA">
        <w:rPr>
          <w:rFonts w:ascii="Times New Roman" w:hAnsi="Times New Roman"/>
        </w:rPr>
        <w:t xml:space="preserve"> </w:t>
      </w:r>
      <w:proofErr w:type="spellStart"/>
      <w:r w:rsidRPr="00D721DA">
        <w:rPr>
          <w:rFonts w:ascii="Times New Roman" w:hAnsi="Times New Roman"/>
        </w:rPr>
        <w:t>tự</w:t>
      </w:r>
      <w:proofErr w:type="spellEnd"/>
      <w:r w:rsidRPr="00D721DA">
        <w:rPr>
          <w:rFonts w:ascii="Times New Roman" w:hAnsi="Times New Roman"/>
        </w:rPr>
        <w:t xml:space="preserve"> </w:t>
      </w:r>
      <w:proofErr w:type="spellStart"/>
      <w:r w:rsidRPr="00D721DA">
        <w:rPr>
          <w:rFonts w:ascii="Times New Roman" w:hAnsi="Times New Roman"/>
        </w:rPr>
        <w:t>như</w:t>
      </w:r>
      <w:proofErr w:type="spellEnd"/>
      <w:r w:rsidRPr="00D721DA">
        <w:rPr>
          <w:rFonts w:ascii="Times New Roman" w:hAnsi="Times New Roman"/>
        </w:rPr>
        <w:t xml:space="preserve"> </w:t>
      </w:r>
      <w:proofErr w:type="spellStart"/>
      <w:r w:rsidRPr="00D721DA">
        <w:rPr>
          <w:rFonts w:ascii="Times New Roman" w:hAnsi="Times New Roman"/>
        </w:rPr>
        <w:t>phần</w:t>
      </w:r>
      <w:proofErr w:type="spellEnd"/>
      <w:r w:rsidRPr="00D721DA">
        <w:rPr>
          <w:rFonts w:ascii="Times New Roman" w:hAnsi="Times New Roman"/>
        </w:rPr>
        <w:t xml:space="preserve"> </w:t>
      </w:r>
      <w:proofErr w:type="spellStart"/>
      <w:r w:rsidRPr="00D721DA">
        <w:rPr>
          <w:rFonts w:ascii="Times New Roman" w:hAnsi="Times New Roman"/>
        </w:rPr>
        <w:t>mềm</w:t>
      </w:r>
      <w:proofErr w:type="spellEnd"/>
      <w:r w:rsidRPr="00D721DA">
        <w:rPr>
          <w:rFonts w:ascii="Times New Roman" w:hAnsi="Times New Roman"/>
        </w:rPr>
        <w:t xml:space="preserve"> Microsoft Word, HTML </w:t>
      </w:r>
      <w:proofErr w:type="spellStart"/>
      <w:r w:rsidRPr="00D721DA">
        <w:rPr>
          <w:rFonts w:ascii="Times New Roman" w:hAnsi="Times New Roman"/>
        </w:rPr>
        <w:t>chỉ</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tác</w:t>
      </w:r>
      <w:proofErr w:type="spellEnd"/>
      <w:r w:rsidRPr="00D721DA">
        <w:rPr>
          <w:rFonts w:ascii="Times New Roman" w:hAnsi="Times New Roman"/>
        </w:rPr>
        <w:t xml:space="preserve"> </w:t>
      </w:r>
      <w:proofErr w:type="spellStart"/>
      <w:r w:rsidRPr="00D721DA">
        <w:rPr>
          <w:rFonts w:ascii="Times New Roman" w:hAnsi="Times New Roman"/>
        </w:rPr>
        <w:t>dụng</w:t>
      </w:r>
      <w:proofErr w:type="spellEnd"/>
      <w:r w:rsidRPr="00D721DA">
        <w:rPr>
          <w:rFonts w:ascii="Times New Roman" w:hAnsi="Times New Roman"/>
        </w:rPr>
        <w:t xml:space="preserve"> </w:t>
      </w:r>
      <w:proofErr w:type="spellStart"/>
      <w:r w:rsidRPr="00D721DA">
        <w:rPr>
          <w:rFonts w:ascii="Times New Roman" w:hAnsi="Times New Roman"/>
        </w:rPr>
        <w:t>bố</w:t>
      </w:r>
      <w:proofErr w:type="spellEnd"/>
      <w:r w:rsidRPr="00D721DA">
        <w:rPr>
          <w:rFonts w:ascii="Times New Roman" w:hAnsi="Times New Roman"/>
        </w:rPr>
        <w:t xml:space="preserve"> </w:t>
      </w:r>
      <w:proofErr w:type="spellStart"/>
      <w:r w:rsidRPr="00D721DA">
        <w:rPr>
          <w:rFonts w:ascii="Times New Roman" w:hAnsi="Times New Roman"/>
        </w:rPr>
        <w:t>cục</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định</w:t>
      </w:r>
      <w:proofErr w:type="spellEnd"/>
      <w:r w:rsidRPr="00D721DA">
        <w:rPr>
          <w:rFonts w:ascii="Times New Roman" w:hAnsi="Times New Roman"/>
        </w:rPr>
        <w:t xml:space="preserve"> </w:t>
      </w:r>
      <w:proofErr w:type="spellStart"/>
      <w:r w:rsidRPr="00D721DA">
        <w:rPr>
          <w:rFonts w:ascii="Times New Roman" w:hAnsi="Times New Roman"/>
        </w:rPr>
        <w:t>dạng</w:t>
      </w:r>
      <w:proofErr w:type="spellEnd"/>
      <w:r w:rsidRPr="00D721DA">
        <w:rPr>
          <w:rFonts w:ascii="Times New Roman" w:hAnsi="Times New Roman"/>
        </w:rPr>
        <w:t xml:space="preserve"> </w:t>
      </w:r>
      <w:proofErr w:type="spellStart"/>
      <w:r w:rsidRPr="00D721DA">
        <w:rPr>
          <w:rFonts w:ascii="Times New Roman" w:hAnsi="Times New Roman"/>
        </w:rPr>
        <w:t>trang</w:t>
      </w:r>
      <w:proofErr w:type="spellEnd"/>
      <w:r w:rsidRPr="00D721DA">
        <w:rPr>
          <w:rFonts w:ascii="Times New Roman" w:hAnsi="Times New Roman"/>
        </w:rPr>
        <w:t xml:space="preserve"> web. HTML </w:t>
      </w:r>
      <w:proofErr w:type="spellStart"/>
      <w:r w:rsidRPr="00D721DA">
        <w:rPr>
          <w:rFonts w:ascii="Times New Roman" w:hAnsi="Times New Roman"/>
        </w:rPr>
        <w:t>khi</w:t>
      </w:r>
      <w:proofErr w:type="spellEnd"/>
      <w:r w:rsidRPr="00D721DA">
        <w:rPr>
          <w:rFonts w:ascii="Times New Roman" w:hAnsi="Times New Roman"/>
        </w:rPr>
        <w:t xml:space="preserve"> </w:t>
      </w:r>
      <w:proofErr w:type="spellStart"/>
      <w:r w:rsidRPr="00D721DA">
        <w:rPr>
          <w:rFonts w:ascii="Times New Roman" w:hAnsi="Times New Roman"/>
        </w:rPr>
        <w:t>kết</w:t>
      </w:r>
      <w:proofErr w:type="spellEnd"/>
      <w:r w:rsidRPr="00D721DA">
        <w:rPr>
          <w:rFonts w:ascii="Times New Roman" w:hAnsi="Times New Roman"/>
        </w:rPr>
        <w:t xml:space="preserve"> </w:t>
      </w:r>
      <w:proofErr w:type="spellStart"/>
      <w:r w:rsidRPr="00D721DA">
        <w:rPr>
          <w:rFonts w:ascii="Times New Roman" w:hAnsi="Times New Roman"/>
        </w:rPr>
        <w:t>hợp</w:t>
      </w:r>
      <w:proofErr w:type="spellEnd"/>
      <w:r w:rsidRPr="00D721DA">
        <w:rPr>
          <w:rFonts w:ascii="Times New Roman" w:hAnsi="Times New Roman"/>
        </w:rPr>
        <w:t xml:space="preserve"> </w:t>
      </w:r>
      <w:proofErr w:type="spellStart"/>
      <w:r w:rsidRPr="00D721DA">
        <w:rPr>
          <w:rFonts w:ascii="Times New Roman" w:hAnsi="Times New Roman"/>
        </w:rPr>
        <w:t>với</w:t>
      </w:r>
      <w:proofErr w:type="spellEnd"/>
      <w:r w:rsidRPr="00D721DA">
        <w:rPr>
          <w:rFonts w:ascii="Times New Roman" w:hAnsi="Times New Roman"/>
        </w:rPr>
        <w:t xml:space="preserve"> CSS </w:t>
      </w:r>
      <w:proofErr w:type="spellStart"/>
      <w:r w:rsidRPr="00D721DA">
        <w:rPr>
          <w:rFonts w:ascii="Times New Roman" w:hAnsi="Times New Roman"/>
        </w:rPr>
        <w:t>và</w:t>
      </w:r>
      <w:proofErr w:type="spellEnd"/>
      <w:r w:rsidRPr="00D721DA">
        <w:rPr>
          <w:rFonts w:ascii="Times New Roman" w:hAnsi="Times New Roman"/>
        </w:rPr>
        <w:t xml:space="preserve"> JavaScript </w:t>
      </w:r>
      <w:proofErr w:type="spellStart"/>
      <w:r w:rsidRPr="00D721DA">
        <w:rPr>
          <w:rFonts w:ascii="Times New Roman" w:hAnsi="Times New Roman"/>
        </w:rPr>
        <w:t>sẽ</w:t>
      </w:r>
      <w:proofErr w:type="spellEnd"/>
      <w:r w:rsidRPr="00D721DA">
        <w:rPr>
          <w:rFonts w:ascii="Times New Roman" w:hAnsi="Times New Roman"/>
        </w:rPr>
        <w:t xml:space="preserve"> </w:t>
      </w:r>
      <w:proofErr w:type="spellStart"/>
      <w:r w:rsidRPr="00D721DA">
        <w:rPr>
          <w:rFonts w:ascii="Times New Roman" w:hAnsi="Times New Roman"/>
        </w:rPr>
        <w:t>trở</w:t>
      </w:r>
      <w:proofErr w:type="spellEnd"/>
      <w:r w:rsidRPr="00D721DA">
        <w:rPr>
          <w:rFonts w:ascii="Times New Roman" w:hAnsi="Times New Roman"/>
        </w:rPr>
        <w:t xml:space="preserve"> </w:t>
      </w:r>
      <w:proofErr w:type="spellStart"/>
      <w:r w:rsidRPr="00D721DA">
        <w:rPr>
          <w:rFonts w:ascii="Times New Roman" w:hAnsi="Times New Roman"/>
        </w:rPr>
        <w:t>thành</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nền</w:t>
      </w:r>
      <w:proofErr w:type="spellEnd"/>
      <w:r w:rsidRPr="00D721DA">
        <w:rPr>
          <w:rFonts w:ascii="Times New Roman" w:hAnsi="Times New Roman"/>
        </w:rPr>
        <w:t xml:space="preserve"> </w:t>
      </w:r>
      <w:proofErr w:type="spellStart"/>
      <w:r w:rsidRPr="00D721DA">
        <w:rPr>
          <w:rFonts w:ascii="Times New Roman" w:hAnsi="Times New Roman"/>
        </w:rPr>
        <w:t>tảng</w:t>
      </w:r>
      <w:proofErr w:type="spellEnd"/>
      <w:r w:rsidRPr="00D721DA">
        <w:rPr>
          <w:rFonts w:ascii="Times New Roman" w:hAnsi="Times New Roman"/>
        </w:rPr>
        <w:t xml:space="preserve"> </w:t>
      </w:r>
      <w:proofErr w:type="spellStart"/>
      <w:r w:rsidRPr="00D721DA">
        <w:rPr>
          <w:rFonts w:ascii="Times New Roman" w:hAnsi="Times New Roman"/>
        </w:rPr>
        <w:t>vững</w:t>
      </w:r>
      <w:proofErr w:type="spellEnd"/>
      <w:r w:rsidRPr="00D721DA">
        <w:rPr>
          <w:rFonts w:ascii="Times New Roman" w:hAnsi="Times New Roman"/>
        </w:rPr>
        <w:t xml:space="preserve"> </w:t>
      </w:r>
      <w:proofErr w:type="spellStart"/>
      <w:r w:rsidRPr="00D721DA">
        <w:rPr>
          <w:rFonts w:ascii="Times New Roman" w:hAnsi="Times New Roman"/>
        </w:rPr>
        <w:t>chắc</w:t>
      </w:r>
      <w:proofErr w:type="spellEnd"/>
      <w:r w:rsidRPr="00D721DA">
        <w:rPr>
          <w:rFonts w:ascii="Times New Roman" w:hAnsi="Times New Roman"/>
        </w:rPr>
        <w:t xml:space="preserve"> </w:t>
      </w:r>
      <w:proofErr w:type="spellStart"/>
      <w:r w:rsidRPr="00D721DA">
        <w:rPr>
          <w:rFonts w:ascii="Times New Roman" w:hAnsi="Times New Roman"/>
        </w:rPr>
        <w:t>cho</w:t>
      </w:r>
      <w:proofErr w:type="spellEnd"/>
      <w:r w:rsidRPr="00D721DA">
        <w:rPr>
          <w:rFonts w:ascii="Times New Roman" w:hAnsi="Times New Roman"/>
        </w:rPr>
        <w:t xml:space="preserve"> </w:t>
      </w:r>
      <w:proofErr w:type="spellStart"/>
      <w:r w:rsidRPr="00D721DA">
        <w:rPr>
          <w:rFonts w:ascii="Times New Roman" w:hAnsi="Times New Roman"/>
        </w:rPr>
        <w:t>thế</w:t>
      </w:r>
      <w:proofErr w:type="spellEnd"/>
      <w:r w:rsidRPr="00D721DA">
        <w:rPr>
          <w:rFonts w:ascii="Times New Roman" w:hAnsi="Times New Roman"/>
        </w:rPr>
        <w:t xml:space="preserve"> </w:t>
      </w:r>
      <w:proofErr w:type="spellStart"/>
      <w:r w:rsidRPr="00D721DA">
        <w:rPr>
          <w:rFonts w:ascii="Times New Roman" w:hAnsi="Times New Roman"/>
        </w:rPr>
        <w:t>giới</w:t>
      </w:r>
      <w:proofErr w:type="spellEnd"/>
      <w:r w:rsidRPr="00D721DA">
        <w:rPr>
          <w:rFonts w:ascii="Times New Roman" w:hAnsi="Times New Roman"/>
        </w:rPr>
        <w:t xml:space="preserve"> </w:t>
      </w:r>
      <w:proofErr w:type="spellStart"/>
      <w:r w:rsidRPr="00D721DA">
        <w:rPr>
          <w:rFonts w:ascii="Times New Roman" w:hAnsi="Times New Roman"/>
        </w:rPr>
        <w:t>mạng</w:t>
      </w:r>
      <w:proofErr w:type="spellEnd"/>
      <w:r w:rsidRPr="00D721DA">
        <w:rPr>
          <w:rFonts w:ascii="Times New Roman" w:hAnsi="Times New Roman"/>
        </w:rPr>
        <w:t>.</w:t>
      </w:r>
    </w:p>
    <w:p w14:paraId="1A3C71CE" w14:textId="046860AF" w:rsidR="0021312D" w:rsidRPr="00D721DA" w:rsidRDefault="0021312D" w:rsidP="00B65F68">
      <w:pPr>
        <w:pStyle w:val="Heading3"/>
        <w:numPr>
          <w:ilvl w:val="1"/>
          <w:numId w:val="7"/>
        </w:numPr>
        <w:tabs>
          <w:tab w:val="left" w:pos="810"/>
        </w:tabs>
        <w:jc w:val="both"/>
        <w:rPr>
          <w:rFonts w:ascii="Times New Roman" w:hAnsi="Times New Roman"/>
          <w:sz w:val="30"/>
          <w:szCs w:val="30"/>
          <w:lang w:val="vi-VN"/>
        </w:rPr>
      </w:pPr>
      <w:bookmarkStart w:id="170" w:name="_Toc47304446"/>
      <w:bookmarkStart w:id="171" w:name="_Toc104211874"/>
      <w:bookmarkStart w:id="172" w:name="_Toc104212123"/>
      <w:bookmarkStart w:id="173" w:name="_Toc104212283"/>
      <w:bookmarkStart w:id="174" w:name="_Toc104213005"/>
      <w:bookmarkStart w:id="175" w:name="_Toc104213057"/>
      <w:bookmarkStart w:id="176" w:name="_Toc105574621"/>
      <w:r w:rsidRPr="00D721DA">
        <w:rPr>
          <w:rFonts w:ascii="Times New Roman" w:hAnsi="Times New Roman"/>
          <w:sz w:val="30"/>
          <w:szCs w:val="30"/>
        </w:rPr>
        <w:t>CSS</w:t>
      </w:r>
      <w:bookmarkEnd w:id="170"/>
      <w:bookmarkEnd w:id="171"/>
      <w:bookmarkEnd w:id="172"/>
      <w:bookmarkEnd w:id="173"/>
      <w:bookmarkEnd w:id="174"/>
      <w:bookmarkEnd w:id="175"/>
      <w:bookmarkEnd w:id="176"/>
    </w:p>
    <w:p w14:paraId="1BE6B006" w14:textId="7A5D7AEA" w:rsidR="0021312D" w:rsidRPr="00D721DA" w:rsidRDefault="0021312D" w:rsidP="00DA1BB9">
      <w:pPr>
        <w:spacing w:line="276" w:lineRule="auto"/>
        <w:ind w:firstLine="567"/>
        <w:jc w:val="both"/>
        <w:rPr>
          <w:rFonts w:ascii="Times New Roman" w:hAnsi="Times New Roman"/>
          <w:szCs w:val="28"/>
          <w:shd w:val="clear" w:color="auto" w:fill="FFFFFF"/>
        </w:rPr>
      </w:pPr>
      <w:r w:rsidRPr="00D721DA">
        <w:rPr>
          <w:rFonts w:ascii="Times New Roman" w:hAnsi="Times New Roman"/>
          <w:szCs w:val="28"/>
          <w:shd w:val="clear" w:color="auto" w:fill="FFFFFF"/>
        </w:rPr>
        <w:t xml:space="preserve">CSS(Cascading Style Sheet) </w:t>
      </w:r>
      <w:proofErr w:type="spellStart"/>
      <w:r w:rsidRPr="00D721DA">
        <w:rPr>
          <w:rFonts w:ascii="Times New Roman" w:hAnsi="Times New Roman"/>
          <w:szCs w:val="28"/>
          <w:shd w:val="clear" w:color="auto" w:fill="FFFFFF"/>
        </w:rPr>
        <w:t>chịu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trách</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nhiệm</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cho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việc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thiết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kế</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tạo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kiểu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cho</w:t>
      </w:r>
      <w:proofErr w:type="spellEnd"/>
      <w:r w:rsidRPr="00D721DA">
        <w:rPr>
          <w:rFonts w:ascii="Times New Roman" w:hAnsi="Times New Roman"/>
          <w:szCs w:val="28"/>
          <w:shd w:val="clear" w:color="auto" w:fill="FFFFFF"/>
        </w:rPr>
        <w:t xml:space="preserve"> backgrounds, </w:t>
      </w:r>
      <w:proofErr w:type="spellStart"/>
      <w:r w:rsidRPr="00D721DA">
        <w:rPr>
          <w:rFonts w:ascii="Times New Roman" w:hAnsi="Times New Roman"/>
          <w:szCs w:val="28"/>
          <w:shd w:val="clear" w:color="auto" w:fill="FFFFFF"/>
        </w:rPr>
        <w:t>màu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sắc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bố</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cục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phân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cách</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và</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hiệu</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ứng</w:t>
      </w:r>
      <w:proofErr w:type="spellEnd"/>
      <w:r w:rsidRPr="00D721DA">
        <w:rPr>
          <w:rFonts w:ascii="Times New Roman" w:hAnsi="Times New Roman"/>
          <w:szCs w:val="28"/>
          <w:shd w:val="clear" w:color="auto" w:fill="FFFFFF"/>
        </w:rPr>
        <w:t xml:space="preserve">. CSS </w:t>
      </w:r>
      <w:proofErr w:type="spellStart"/>
      <w:r w:rsidRPr="00D721DA">
        <w:rPr>
          <w:rFonts w:ascii="Times New Roman" w:hAnsi="Times New Roman"/>
          <w:szCs w:val="28"/>
          <w:shd w:val="clear" w:color="auto" w:fill="FFFFFF"/>
        </w:rPr>
        <w:t>được</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tạo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để</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kết</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hợp</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với</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ngôn</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ngữ</w:t>
      </w:r>
      <w:proofErr w:type="spellEnd"/>
      <w:r w:rsidRPr="00D721DA">
        <w:rPr>
          <w:rFonts w:ascii="Times New Roman" w:hAnsi="Times New Roman"/>
          <w:szCs w:val="28"/>
          <w:shd w:val="clear" w:color="auto" w:fill="FFFFFF"/>
        </w:rPr>
        <w:t xml:space="preserve"> markup HTML </w:t>
      </w:r>
      <w:proofErr w:type="spellStart"/>
      <w:r w:rsidRPr="00D721DA">
        <w:rPr>
          <w:rFonts w:ascii="Times New Roman" w:hAnsi="Times New Roman"/>
          <w:szCs w:val="28"/>
          <w:shd w:val="clear" w:color="auto" w:fill="FFFFFF"/>
        </w:rPr>
        <w:t>để</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tạo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phong</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cách</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cho</w:t>
      </w:r>
      <w:proofErr w:type="spellEnd"/>
      <w:r w:rsidRPr="00D721DA">
        <w:rPr>
          <w:rFonts w:ascii="Times New Roman" w:hAnsi="Times New Roman"/>
          <w:szCs w:val="28"/>
          <w:shd w:val="clear" w:color="auto" w:fill="FFFFFF"/>
        </w:rPr>
        <w:t xml:space="preserve"> </w:t>
      </w:r>
      <w:proofErr w:type="spellStart"/>
      <w:r w:rsidRPr="00D721DA">
        <w:rPr>
          <w:rFonts w:ascii="Times New Roman" w:hAnsi="Times New Roman"/>
          <w:szCs w:val="28"/>
          <w:shd w:val="clear" w:color="auto" w:fill="FFFFFF"/>
        </w:rPr>
        <w:t>trang</w:t>
      </w:r>
      <w:proofErr w:type="spellEnd"/>
      <w:r w:rsidRPr="00D721DA">
        <w:rPr>
          <w:rFonts w:ascii="Times New Roman" w:hAnsi="Times New Roman"/>
          <w:szCs w:val="28"/>
          <w:shd w:val="clear" w:color="auto" w:fill="FFFFFF"/>
        </w:rPr>
        <w:t xml:space="preserve"> web.</w:t>
      </w:r>
    </w:p>
    <w:p w14:paraId="6F415D10" w14:textId="77777777" w:rsidR="00CD7C99" w:rsidRPr="00D721DA" w:rsidRDefault="00CD7C99" w:rsidP="001336CF">
      <w:pPr>
        <w:ind w:firstLine="567"/>
        <w:jc w:val="both"/>
        <w:rPr>
          <w:rFonts w:ascii="Times New Roman" w:hAnsi="Times New Roman"/>
          <w:szCs w:val="28"/>
          <w:shd w:val="clear" w:color="auto" w:fill="FFFFFF"/>
        </w:rPr>
      </w:pPr>
    </w:p>
    <w:p w14:paraId="3DB13AF7" w14:textId="77777777" w:rsidR="001B4821" w:rsidRPr="00D721DA" w:rsidRDefault="00120E45" w:rsidP="001B4821">
      <w:pPr>
        <w:keepNext/>
        <w:ind w:firstLine="567"/>
        <w:jc w:val="center"/>
        <w:rPr>
          <w:rFonts w:ascii="Times New Roman" w:hAnsi="Times New Roman"/>
        </w:rPr>
      </w:pPr>
      <w:r w:rsidRPr="00D721DA">
        <w:rPr>
          <w:rFonts w:ascii="Times New Roman" w:hAnsi="Times New Roman"/>
          <w:noProof/>
          <w:color w:val="000000"/>
          <w:sz w:val="24"/>
        </w:rPr>
        <w:drawing>
          <wp:inline distT="0" distB="0" distL="0" distR="0" wp14:anchorId="5F92FC40" wp14:editId="24E41BF6">
            <wp:extent cx="4644390" cy="2599055"/>
            <wp:effectExtent l="0" t="0" r="0" b="0"/>
            <wp:docPr id="7" name="image4.png" descr="https://lh5.googleusercontent.com/9auAjr-koR-kwo5YPZVsbHecwC3RiWPQsH4GPJ-0cTmNij-vYSj9n0uIQZL6ubbX61ikVmr4gtnRv49xLBTqJcm2dVxwGdGvLXUn7j_EbOxGoeWVBNPZ2OGpwtMGrU0T7YYCeHWQ0-0Ix6SMsw"/>
            <wp:cNvGraphicFramePr/>
            <a:graphic xmlns:a="http://schemas.openxmlformats.org/drawingml/2006/main">
              <a:graphicData uri="http://schemas.openxmlformats.org/drawingml/2006/picture">
                <pic:pic xmlns:pic="http://schemas.openxmlformats.org/drawingml/2006/picture">
                  <pic:nvPicPr>
                    <pic:cNvPr id="0" name="image4.png" descr="https://lh5.googleusercontent.com/9auAjr-koR-kwo5YPZVsbHecwC3RiWPQsH4GPJ-0cTmNij-vYSj9n0uIQZL6ubbX61ikVmr4gtnRv49xLBTqJcm2dVxwGdGvLXUn7j_EbOxGoeWVBNPZ2OGpwtMGrU0T7YYCeHWQ0-0Ix6SMsw"/>
                    <pic:cNvPicPr preferRelativeResize="0"/>
                  </pic:nvPicPr>
                  <pic:blipFill>
                    <a:blip r:embed="rId10"/>
                    <a:srcRect/>
                    <a:stretch>
                      <a:fillRect/>
                    </a:stretch>
                  </pic:blipFill>
                  <pic:spPr>
                    <a:xfrm>
                      <a:off x="0" y="0"/>
                      <a:ext cx="4644390" cy="2599055"/>
                    </a:xfrm>
                    <a:prstGeom prst="rect">
                      <a:avLst/>
                    </a:prstGeom>
                    <a:ln/>
                  </pic:spPr>
                </pic:pic>
              </a:graphicData>
            </a:graphic>
          </wp:inline>
        </w:drawing>
      </w:r>
    </w:p>
    <w:p w14:paraId="1DED7540" w14:textId="6CA3E374" w:rsidR="00120E45" w:rsidRPr="00D721DA" w:rsidRDefault="001B4821" w:rsidP="001B4821">
      <w:pPr>
        <w:pStyle w:val="Caption"/>
        <w:jc w:val="center"/>
        <w:rPr>
          <w:rFonts w:ascii="Times New Roman" w:hAnsi="Times New Roman"/>
          <w:szCs w:val="28"/>
          <w:shd w:val="clear" w:color="auto" w:fill="FFFFFF"/>
        </w:rPr>
      </w:pPr>
      <w:bookmarkStart w:id="177" w:name="_Toc105574682"/>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2</w:t>
      </w:r>
      <w:r w:rsidRPr="00D721DA">
        <w:rPr>
          <w:rFonts w:ascii="Times New Roman" w:hAnsi="Times New Roman"/>
        </w:rPr>
        <w:fldChar w:fldCharType="end"/>
      </w:r>
      <w:r w:rsidR="00D21232" w:rsidRPr="00D721DA">
        <w:rPr>
          <w:rFonts w:ascii="Times New Roman" w:hAnsi="Times New Roman"/>
        </w:rPr>
        <w:t>:CSS</w:t>
      </w:r>
      <w:bookmarkEnd w:id="177"/>
    </w:p>
    <w:p w14:paraId="09D66F47" w14:textId="699477B7" w:rsidR="00120E45" w:rsidRPr="00D721DA" w:rsidRDefault="00DA1BB9" w:rsidP="00DA1BB9">
      <w:pPr>
        <w:spacing w:line="276" w:lineRule="auto"/>
        <w:jc w:val="both"/>
        <w:rPr>
          <w:rFonts w:ascii="Times New Roman" w:hAnsi="Times New Roman"/>
        </w:rPr>
      </w:pPr>
      <w:r>
        <w:rPr>
          <w:rFonts w:ascii="Times New Roman" w:hAnsi="Times New Roman"/>
        </w:rPr>
        <w:tab/>
      </w:r>
      <w:r w:rsidR="00120E45" w:rsidRPr="00D721DA">
        <w:rPr>
          <w:rFonts w:ascii="Times New Roman" w:hAnsi="Times New Roman"/>
        </w:rPr>
        <w:t xml:space="preserve">CSS </w:t>
      </w:r>
      <w:proofErr w:type="spellStart"/>
      <w:r w:rsidR="00120E45" w:rsidRPr="00D721DA">
        <w:rPr>
          <w:rFonts w:ascii="Times New Roman" w:hAnsi="Times New Roman"/>
        </w:rPr>
        <w:t>được</w:t>
      </w:r>
      <w:proofErr w:type="spellEnd"/>
      <w:r w:rsidR="00120E45" w:rsidRPr="00D721DA">
        <w:rPr>
          <w:rFonts w:ascii="Times New Roman" w:hAnsi="Times New Roman"/>
        </w:rPr>
        <w:t xml:space="preserve"> </w:t>
      </w:r>
      <w:proofErr w:type="spellStart"/>
      <w:r w:rsidR="00120E45" w:rsidRPr="00D721DA">
        <w:rPr>
          <w:rFonts w:ascii="Times New Roman" w:hAnsi="Times New Roman"/>
        </w:rPr>
        <w:t>phát</w:t>
      </w:r>
      <w:proofErr w:type="spellEnd"/>
      <w:r w:rsidR="00120E45" w:rsidRPr="00D721DA">
        <w:rPr>
          <w:rFonts w:ascii="Times New Roman" w:hAnsi="Times New Roman"/>
        </w:rPr>
        <w:t xml:space="preserve"> </w:t>
      </w:r>
      <w:proofErr w:type="spellStart"/>
      <w:r w:rsidR="00120E45" w:rsidRPr="00D721DA">
        <w:rPr>
          <w:rFonts w:ascii="Times New Roman" w:hAnsi="Times New Roman"/>
        </w:rPr>
        <w:t>triển</w:t>
      </w:r>
      <w:proofErr w:type="spellEnd"/>
      <w:r w:rsidR="00120E45" w:rsidRPr="00D721DA">
        <w:rPr>
          <w:rFonts w:ascii="Times New Roman" w:hAnsi="Times New Roman"/>
        </w:rPr>
        <w:t xml:space="preserve"> </w:t>
      </w:r>
      <w:proofErr w:type="spellStart"/>
      <w:r w:rsidR="00120E45" w:rsidRPr="00D721DA">
        <w:rPr>
          <w:rFonts w:ascii="Times New Roman" w:hAnsi="Times New Roman"/>
        </w:rPr>
        <w:t>bởi</w:t>
      </w:r>
      <w:proofErr w:type="spellEnd"/>
      <w:r w:rsidR="00120E45" w:rsidRPr="00D721DA">
        <w:rPr>
          <w:rFonts w:ascii="Times New Roman" w:hAnsi="Times New Roman"/>
        </w:rPr>
        <w:t xml:space="preserve"> W3C (World Wide Web Consortium) </w:t>
      </w:r>
      <w:proofErr w:type="spellStart"/>
      <w:r w:rsidR="00120E45" w:rsidRPr="00D721DA">
        <w:rPr>
          <w:rFonts w:ascii="Times New Roman" w:hAnsi="Times New Roman"/>
        </w:rPr>
        <w:t>vào</w:t>
      </w:r>
      <w:proofErr w:type="spellEnd"/>
      <w:r w:rsidR="00120E45" w:rsidRPr="00D721DA">
        <w:rPr>
          <w:rFonts w:ascii="Times New Roman" w:hAnsi="Times New Roman"/>
        </w:rPr>
        <w:t xml:space="preserve"> </w:t>
      </w:r>
      <w:proofErr w:type="spellStart"/>
      <w:r w:rsidR="00120E45" w:rsidRPr="00D721DA">
        <w:rPr>
          <w:rFonts w:ascii="Times New Roman" w:hAnsi="Times New Roman"/>
        </w:rPr>
        <w:t>năm</w:t>
      </w:r>
      <w:proofErr w:type="spellEnd"/>
      <w:r w:rsidR="00120E45" w:rsidRPr="00D721DA">
        <w:rPr>
          <w:rFonts w:ascii="Times New Roman" w:hAnsi="Times New Roman"/>
        </w:rPr>
        <w:t xml:space="preserve"> 1996, </w:t>
      </w:r>
      <w:proofErr w:type="spellStart"/>
      <w:r w:rsidR="00120E45" w:rsidRPr="00D721DA">
        <w:rPr>
          <w:rFonts w:ascii="Times New Roman" w:hAnsi="Times New Roman"/>
        </w:rPr>
        <w:t>vì</w:t>
      </w:r>
      <w:proofErr w:type="spellEnd"/>
      <w:r w:rsidR="00120E45" w:rsidRPr="00D721DA">
        <w:rPr>
          <w:rFonts w:ascii="Times New Roman" w:hAnsi="Times New Roman"/>
        </w:rPr>
        <w:t xml:space="preserve"> HTML </w:t>
      </w:r>
      <w:proofErr w:type="spellStart"/>
      <w:r w:rsidR="00120E45" w:rsidRPr="00D721DA">
        <w:rPr>
          <w:rFonts w:ascii="Times New Roman" w:hAnsi="Times New Roman"/>
        </w:rPr>
        <w:t>không</w:t>
      </w:r>
      <w:proofErr w:type="spellEnd"/>
      <w:r w:rsidR="00120E45" w:rsidRPr="00D721DA">
        <w:rPr>
          <w:rFonts w:ascii="Times New Roman" w:hAnsi="Times New Roman"/>
        </w:rPr>
        <w:t xml:space="preserve"> </w:t>
      </w:r>
      <w:proofErr w:type="spellStart"/>
      <w:r w:rsidR="00120E45" w:rsidRPr="00D721DA">
        <w:rPr>
          <w:rFonts w:ascii="Times New Roman" w:hAnsi="Times New Roman"/>
        </w:rPr>
        <w:t>được</w:t>
      </w:r>
      <w:proofErr w:type="spellEnd"/>
      <w:r w:rsidR="00120E45" w:rsidRPr="00D721DA">
        <w:rPr>
          <w:rFonts w:ascii="Times New Roman" w:hAnsi="Times New Roman"/>
        </w:rPr>
        <w:t xml:space="preserve"> </w:t>
      </w:r>
      <w:proofErr w:type="spellStart"/>
      <w:r w:rsidR="00120E45" w:rsidRPr="00D721DA">
        <w:rPr>
          <w:rFonts w:ascii="Times New Roman" w:hAnsi="Times New Roman"/>
        </w:rPr>
        <w:t>thiết</w:t>
      </w:r>
      <w:proofErr w:type="spellEnd"/>
      <w:r w:rsidR="00120E45" w:rsidRPr="00D721DA">
        <w:rPr>
          <w:rFonts w:ascii="Times New Roman" w:hAnsi="Times New Roman"/>
        </w:rPr>
        <w:t xml:space="preserve"> </w:t>
      </w:r>
      <w:proofErr w:type="spellStart"/>
      <w:r w:rsidR="00120E45" w:rsidRPr="00D721DA">
        <w:rPr>
          <w:rFonts w:ascii="Times New Roman" w:hAnsi="Times New Roman"/>
        </w:rPr>
        <w:t>kế</w:t>
      </w:r>
      <w:proofErr w:type="spellEnd"/>
      <w:r w:rsidR="00120E45" w:rsidRPr="00D721DA">
        <w:rPr>
          <w:rFonts w:ascii="Times New Roman" w:hAnsi="Times New Roman"/>
        </w:rPr>
        <w:t xml:space="preserve"> </w:t>
      </w:r>
      <w:proofErr w:type="spellStart"/>
      <w:r w:rsidR="00120E45" w:rsidRPr="00D721DA">
        <w:rPr>
          <w:rFonts w:ascii="Times New Roman" w:hAnsi="Times New Roman"/>
        </w:rPr>
        <w:t>để</w:t>
      </w:r>
      <w:proofErr w:type="spellEnd"/>
      <w:r w:rsidR="00120E45" w:rsidRPr="00D721DA">
        <w:rPr>
          <w:rFonts w:ascii="Times New Roman" w:hAnsi="Times New Roman"/>
        </w:rPr>
        <w:t xml:space="preserve"> </w:t>
      </w:r>
      <w:proofErr w:type="spellStart"/>
      <w:r w:rsidR="00120E45" w:rsidRPr="00D721DA">
        <w:rPr>
          <w:rFonts w:ascii="Times New Roman" w:hAnsi="Times New Roman"/>
        </w:rPr>
        <w:t>gắn</w:t>
      </w:r>
      <w:proofErr w:type="spellEnd"/>
      <w:r w:rsidR="00120E45" w:rsidRPr="00D721DA">
        <w:rPr>
          <w:rFonts w:ascii="Times New Roman" w:hAnsi="Times New Roman"/>
        </w:rPr>
        <w:t xml:space="preserve"> tag </w:t>
      </w:r>
      <w:proofErr w:type="spellStart"/>
      <w:r w:rsidR="00120E45" w:rsidRPr="00D721DA">
        <w:rPr>
          <w:rFonts w:ascii="Times New Roman" w:hAnsi="Times New Roman"/>
        </w:rPr>
        <w:t>để</w:t>
      </w:r>
      <w:proofErr w:type="spellEnd"/>
      <w:r w:rsidR="00120E45" w:rsidRPr="00D721DA">
        <w:rPr>
          <w:rFonts w:ascii="Times New Roman" w:hAnsi="Times New Roman"/>
        </w:rPr>
        <w:t xml:space="preserve"> </w:t>
      </w:r>
      <w:proofErr w:type="spellStart"/>
      <w:r w:rsidR="00120E45" w:rsidRPr="00D721DA">
        <w:rPr>
          <w:rFonts w:ascii="Times New Roman" w:hAnsi="Times New Roman"/>
        </w:rPr>
        <w:t>giúp</w:t>
      </w:r>
      <w:proofErr w:type="spellEnd"/>
      <w:r w:rsidR="00120E45" w:rsidRPr="00D721DA">
        <w:rPr>
          <w:rFonts w:ascii="Times New Roman" w:hAnsi="Times New Roman"/>
        </w:rPr>
        <w:t xml:space="preserve"> </w:t>
      </w:r>
      <w:proofErr w:type="spellStart"/>
      <w:r w:rsidR="00120E45" w:rsidRPr="00D721DA">
        <w:rPr>
          <w:rFonts w:ascii="Times New Roman" w:hAnsi="Times New Roman"/>
        </w:rPr>
        <w:t>định</w:t>
      </w:r>
      <w:proofErr w:type="spellEnd"/>
      <w:r w:rsidR="00120E45" w:rsidRPr="00D721DA">
        <w:rPr>
          <w:rFonts w:ascii="Times New Roman" w:hAnsi="Times New Roman"/>
        </w:rPr>
        <w:t xml:space="preserve"> </w:t>
      </w:r>
      <w:proofErr w:type="spellStart"/>
      <w:r w:rsidR="00120E45" w:rsidRPr="00D721DA">
        <w:rPr>
          <w:rFonts w:ascii="Times New Roman" w:hAnsi="Times New Roman"/>
        </w:rPr>
        <w:t>dạng</w:t>
      </w:r>
      <w:proofErr w:type="spellEnd"/>
      <w:r w:rsidR="00120E45" w:rsidRPr="00D721DA">
        <w:rPr>
          <w:rFonts w:ascii="Times New Roman" w:hAnsi="Times New Roman"/>
        </w:rPr>
        <w:t xml:space="preserve"> </w:t>
      </w:r>
      <w:proofErr w:type="spellStart"/>
      <w:r w:rsidR="00120E45" w:rsidRPr="00D721DA">
        <w:rPr>
          <w:rFonts w:ascii="Times New Roman" w:hAnsi="Times New Roman"/>
        </w:rPr>
        <w:t>trang</w:t>
      </w:r>
      <w:proofErr w:type="spellEnd"/>
      <w:r w:rsidR="00120E45" w:rsidRPr="00D721DA">
        <w:rPr>
          <w:rFonts w:ascii="Times New Roman" w:hAnsi="Times New Roman"/>
        </w:rPr>
        <w:t xml:space="preserve"> web.</w:t>
      </w:r>
    </w:p>
    <w:p w14:paraId="0277A0E8" w14:textId="77777777" w:rsidR="00120E45" w:rsidRPr="00D721DA" w:rsidRDefault="00120E45" w:rsidP="00DA1BB9">
      <w:pPr>
        <w:spacing w:line="276" w:lineRule="auto"/>
        <w:jc w:val="both"/>
        <w:rPr>
          <w:rFonts w:ascii="Times New Roman" w:hAnsi="Times New Roman"/>
        </w:rPr>
      </w:pPr>
      <w:proofErr w:type="spellStart"/>
      <w:r w:rsidRPr="00D721DA">
        <w:rPr>
          <w:rFonts w:ascii="Times New Roman" w:hAnsi="Times New Roman"/>
        </w:rPr>
        <w:t>Phương</w:t>
      </w:r>
      <w:proofErr w:type="spellEnd"/>
      <w:r w:rsidRPr="00D721DA">
        <w:rPr>
          <w:rFonts w:ascii="Times New Roman" w:hAnsi="Times New Roman"/>
        </w:rPr>
        <w:t xml:space="preserve"> </w:t>
      </w:r>
      <w:proofErr w:type="spellStart"/>
      <w:r w:rsidRPr="00D721DA">
        <w:rPr>
          <w:rFonts w:ascii="Times New Roman" w:hAnsi="Times New Roman"/>
        </w:rPr>
        <w:t>thức</w:t>
      </w:r>
      <w:proofErr w:type="spellEnd"/>
      <w:r w:rsidRPr="00D721DA">
        <w:rPr>
          <w:rFonts w:ascii="Times New Roman" w:hAnsi="Times New Roman"/>
        </w:rPr>
        <w:t xml:space="preserve"> </w:t>
      </w:r>
      <w:proofErr w:type="spellStart"/>
      <w:r w:rsidRPr="00D721DA">
        <w:rPr>
          <w:rFonts w:ascii="Times New Roman" w:hAnsi="Times New Roman"/>
        </w:rPr>
        <w:t>hoạt</w:t>
      </w:r>
      <w:proofErr w:type="spellEnd"/>
      <w:r w:rsidRPr="00D721DA">
        <w:rPr>
          <w:rFonts w:ascii="Times New Roman" w:hAnsi="Times New Roman"/>
        </w:rPr>
        <w:t xml:space="preserve"> </w:t>
      </w:r>
      <w:proofErr w:type="spellStart"/>
      <w:r w:rsidRPr="00D721DA">
        <w:rPr>
          <w:rFonts w:ascii="Times New Roman" w:hAnsi="Times New Roman"/>
        </w:rPr>
        <w:t>động</w:t>
      </w:r>
      <w:proofErr w:type="spellEnd"/>
      <w:r w:rsidRPr="00D721DA">
        <w:rPr>
          <w:rFonts w:ascii="Times New Roman" w:hAnsi="Times New Roman"/>
        </w:rPr>
        <w:t xml:space="preserve"> </w:t>
      </w:r>
      <w:proofErr w:type="spellStart"/>
      <w:r w:rsidRPr="00D721DA">
        <w:rPr>
          <w:rFonts w:ascii="Times New Roman" w:hAnsi="Times New Roman"/>
        </w:rPr>
        <w:t>của</w:t>
      </w:r>
      <w:proofErr w:type="spellEnd"/>
      <w:r w:rsidRPr="00D721DA">
        <w:rPr>
          <w:rFonts w:ascii="Times New Roman" w:hAnsi="Times New Roman"/>
        </w:rPr>
        <w:t xml:space="preserve"> CSS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nó</w:t>
      </w:r>
      <w:proofErr w:type="spellEnd"/>
      <w:r w:rsidRPr="00D721DA">
        <w:rPr>
          <w:rFonts w:ascii="Times New Roman" w:hAnsi="Times New Roman"/>
        </w:rPr>
        <w:t xml:space="preserve"> </w:t>
      </w:r>
      <w:proofErr w:type="spellStart"/>
      <w:r w:rsidRPr="00D721DA">
        <w:rPr>
          <w:rFonts w:ascii="Times New Roman" w:hAnsi="Times New Roman"/>
        </w:rPr>
        <w:t>sẽ</w:t>
      </w:r>
      <w:proofErr w:type="spellEnd"/>
      <w:r w:rsidRPr="00D721DA">
        <w:rPr>
          <w:rFonts w:ascii="Times New Roman" w:hAnsi="Times New Roman"/>
        </w:rPr>
        <w:t xml:space="preserve"> </w:t>
      </w:r>
      <w:proofErr w:type="spellStart"/>
      <w:r w:rsidRPr="00D721DA">
        <w:rPr>
          <w:rFonts w:ascii="Times New Roman" w:hAnsi="Times New Roman"/>
        </w:rPr>
        <w:t>tìm</w:t>
      </w:r>
      <w:proofErr w:type="spellEnd"/>
      <w:r w:rsidRPr="00D721DA">
        <w:rPr>
          <w:rFonts w:ascii="Times New Roman" w:hAnsi="Times New Roman"/>
        </w:rPr>
        <w:t xml:space="preserve"> </w:t>
      </w:r>
      <w:proofErr w:type="spellStart"/>
      <w:r w:rsidRPr="00D721DA">
        <w:rPr>
          <w:rFonts w:ascii="Times New Roman" w:hAnsi="Times New Roman"/>
        </w:rPr>
        <w:t>dựa</w:t>
      </w:r>
      <w:proofErr w:type="spellEnd"/>
      <w:r w:rsidRPr="00D721DA">
        <w:rPr>
          <w:rFonts w:ascii="Times New Roman" w:hAnsi="Times New Roman"/>
        </w:rPr>
        <w:t xml:space="preserve"> </w:t>
      </w:r>
      <w:proofErr w:type="spellStart"/>
      <w:r w:rsidRPr="00D721DA">
        <w:rPr>
          <w:rFonts w:ascii="Times New Roman" w:hAnsi="Times New Roman"/>
        </w:rPr>
        <w:t>vào</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vùng</w:t>
      </w:r>
      <w:proofErr w:type="spellEnd"/>
      <w:r w:rsidRPr="00D721DA">
        <w:rPr>
          <w:rFonts w:ascii="Times New Roman" w:hAnsi="Times New Roman"/>
        </w:rPr>
        <w:t xml:space="preserve"> </w:t>
      </w:r>
      <w:proofErr w:type="spellStart"/>
      <w:r w:rsidRPr="00D721DA">
        <w:rPr>
          <w:rFonts w:ascii="Times New Roman" w:hAnsi="Times New Roman"/>
        </w:rPr>
        <w:t>chọn</w:t>
      </w:r>
      <w:proofErr w:type="spellEnd"/>
      <w:r w:rsidRPr="00D721DA">
        <w:rPr>
          <w:rFonts w:ascii="Times New Roman" w:hAnsi="Times New Roman"/>
        </w:rPr>
        <w:t xml:space="preserve">, </w:t>
      </w:r>
      <w:proofErr w:type="spellStart"/>
      <w:r w:rsidRPr="00D721DA">
        <w:rPr>
          <w:rFonts w:ascii="Times New Roman" w:hAnsi="Times New Roman"/>
        </w:rPr>
        <w:t>vùng</w:t>
      </w:r>
      <w:proofErr w:type="spellEnd"/>
      <w:r w:rsidRPr="00D721DA">
        <w:rPr>
          <w:rFonts w:ascii="Times New Roman" w:hAnsi="Times New Roman"/>
        </w:rPr>
        <w:t xml:space="preserve"> </w:t>
      </w:r>
      <w:proofErr w:type="spellStart"/>
      <w:r w:rsidRPr="00D721DA">
        <w:rPr>
          <w:rFonts w:ascii="Times New Roman" w:hAnsi="Times New Roman"/>
        </w:rPr>
        <w:t>chọn</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tên</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thẻ</w:t>
      </w:r>
      <w:proofErr w:type="spellEnd"/>
      <w:r w:rsidRPr="00D721DA">
        <w:rPr>
          <w:rFonts w:ascii="Times New Roman" w:hAnsi="Times New Roman"/>
        </w:rPr>
        <w:t xml:space="preserve"> HTML, </w:t>
      </w:r>
      <w:proofErr w:type="spellStart"/>
      <w:r w:rsidRPr="00D721DA">
        <w:rPr>
          <w:rFonts w:ascii="Times New Roman" w:hAnsi="Times New Roman"/>
        </w:rPr>
        <w:t>tên</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ID, class hay </w:t>
      </w:r>
      <w:proofErr w:type="spellStart"/>
      <w:r w:rsidRPr="00D721DA">
        <w:rPr>
          <w:rFonts w:ascii="Times New Roman" w:hAnsi="Times New Roman"/>
        </w:rPr>
        <w:t>nhiều</w:t>
      </w:r>
      <w:proofErr w:type="spellEnd"/>
      <w:r w:rsidRPr="00D721DA">
        <w:rPr>
          <w:rFonts w:ascii="Times New Roman" w:hAnsi="Times New Roman"/>
        </w:rPr>
        <w:t xml:space="preserve"> </w:t>
      </w:r>
      <w:proofErr w:type="spellStart"/>
      <w:r w:rsidRPr="00D721DA">
        <w:rPr>
          <w:rFonts w:ascii="Times New Roman" w:hAnsi="Times New Roman"/>
        </w:rPr>
        <w:t>kiểu</w:t>
      </w:r>
      <w:proofErr w:type="spellEnd"/>
      <w:r w:rsidRPr="00D721DA">
        <w:rPr>
          <w:rFonts w:ascii="Times New Roman" w:hAnsi="Times New Roman"/>
        </w:rPr>
        <w:t xml:space="preserve"> </w:t>
      </w:r>
      <w:proofErr w:type="spellStart"/>
      <w:r w:rsidRPr="00D721DA">
        <w:rPr>
          <w:rFonts w:ascii="Times New Roman" w:hAnsi="Times New Roman"/>
        </w:rPr>
        <w:t>khác</w:t>
      </w:r>
      <w:proofErr w:type="spellEnd"/>
      <w:r w:rsidRPr="00D721DA">
        <w:rPr>
          <w:rFonts w:ascii="Times New Roman" w:hAnsi="Times New Roman"/>
        </w:rPr>
        <w:t xml:space="preserve">. Sau </w:t>
      </w:r>
      <w:proofErr w:type="spellStart"/>
      <w:r w:rsidRPr="00D721DA">
        <w:rPr>
          <w:rFonts w:ascii="Times New Roman" w:hAnsi="Times New Roman"/>
        </w:rPr>
        <w:t>đó</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nó</w:t>
      </w:r>
      <w:proofErr w:type="spellEnd"/>
      <w:r w:rsidRPr="00D721DA">
        <w:rPr>
          <w:rFonts w:ascii="Times New Roman" w:hAnsi="Times New Roman"/>
        </w:rPr>
        <w:t xml:space="preserve"> </w:t>
      </w:r>
      <w:proofErr w:type="spellStart"/>
      <w:r w:rsidRPr="00D721DA">
        <w:rPr>
          <w:rFonts w:ascii="Times New Roman" w:hAnsi="Times New Roman"/>
        </w:rPr>
        <w:t>sẽ</w:t>
      </w:r>
      <w:proofErr w:type="spellEnd"/>
      <w:r w:rsidRPr="00D721DA">
        <w:rPr>
          <w:rFonts w:ascii="Times New Roman" w:hAnsi="Times New Roman"/>
        </w:rPr>
        <w:t xml:space="preserve"> </w:t>
      </w:r>
      <w:proofErr w:type="spellStart"/>
      <w:r w:rsidRPr="00D721DA">
        <w:rPr>
          <w:rFonts w:ascii="Times New Roman" w:hAnsi="Times New Roman"/>
        </w:rPr>
        <w:t>áp</w:t>
      </w:r>
      <w:proofErr w:type="spellEnd"/>
      <w:r w:rsidRPr="00D721DA">
        <w:rPr>
          <w:rFonts w:ascii="Times New Roman" w:hAnsi="Times New Roman"/>
        </w:rPr>
        <w:t xml:space="preserve"> </w:t>
      </w:r>
      <w:proofErr w:type="spellStart"/>
      <w:r w:rsidRPr="00D721DA">
        <w:rPr>
          <w:rFonts w:ascii="Times New Roman" w:hAnsi="Times New Roman"/>
        </w:rPr>
        <w:t>dụng</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thuộc</w:t>
      </w:r>
      <w:proofErr w:type="spellEnd"/>
      <w:r w:rsidRPr="00D721DA">
        <w:rPr>
          <w:rFonts w:ascii="Times New Roman" w:hAnsi="Times New Roman"/>
        </w:rPr>
        <w:t xml:space="preserve"> </w:t>
      </w:r>
      <w:proofErr w:type="spellStart"/>
      <w:r w:rsidRPr="00D721DA">
        <w:rPr>
          <w:rFonts w:ascii="Times New Roman" w:hAnsi="Times New Roman"/>
        </w:rPr>
        <w:t>tính</w:t>
      </w:r>
      <w:proofErr w:type="spellEnd"/>
      <w:r w:rsidRPr="00D721DA">
        <w:rPr>
          <w:rFonts w:ascii="Times New Roman" w:hAnsi="Times New Roman"/>
        </w:rPr>
        <w:t xml:space="preserve"> </w:t>
      </w:r>
      <w:proofErr w:type="spellStart"/>
      <w:r w:rsidRPr="00D721DA">
        <w:rPr>
          <w:rFonts w:ascii="Times New Roman" w:hAnsi="Times New Roman"/>
        </w:rPr>
        <w:t>cần</w:t>
      </w:r>
      <w:proofErr w:type="spellEnd"/>
      <w:r w:rsidRPr="00D721DA">
        <w:rPr>
          <w:rFonts w:ascii="Times New Roman" w:hAnsi="Times New Roman"/>
        </w:rPr>
        <w:t xml:space="preserve"> </w:t>
      </w:r>
      <w:proofErr w:type="spellStart"/>
      <w:r w:rsidRPr="00D721DA">
        <w:rPr>
          <w:rFonts w:ascii="Times New Roman" w:hAnsi="Times New Roman"/>
        </w:rPr>
        <w:t>thay</w:t>
      </w:r>
      <w:proofErr w:type="spellEnd"/>
      <w:r w:rsidRPr="00D721DA">
        <w:rPr>
          <w:rFonts w:ascii="Times New Roman" w:hAnsi="Times New Roman"/>
        </w:rPr>
        <w:t xml:space="preserve"> </w:t>
      </w:r>
      <w:proofErr w:type="spellStart"/>
      <w:r w:rsidRPr="00D721DA">
        <w:rPr>
          <w:rFonts w:ascii="Times New Roman" w:hAnsi="Times New Roman"/>
        </w:rPr>
        <w:t>đổi</w:t>
      </w:r>
      <w:proofErr w:type="spellEnd"/>
      <w:r w:rsidRPr="00D721DA">
        <w:rPr>
          <w:rFonts w:ascii="Times New Roman" w:hAnsi="Times New Roman"/>
        </w:rPr>
        <w:t xml:space="preserve"> </w:t>
      </w:r>
      <w:proofErr w:type="spellStart"/>
      <w:r w:rsidRPr="00D721DA">
        <w:rPr>
          <w:rFonts w:ascii="Times New Roman" w:hAnsi="Times New Roman"/>
        </w:rPr>
        <w:t>lên</w:t>
      </w:r>
      <w:proofErr w:type="spellEnd"/>
      <w:r w:rsidRPr="00D721DA">
        <w:rPr>
          <w:rFonts w:ascii="Times New Roman" w:hAnsi="Times New Roman"/>
        </w:rPr>
        <w:t xml:space="preserve"> </w:t>
      </w:r>
      <w:proofErr w:type="spellStart"/>
      <w:r w:rsidRPr="00D721DA">
        <w:rPr>
          <w:rFonts w:ascii="Times New Roman" w:hAnsi="Times New Roman"/>
        </w:rPr>
        <w:t>vùng</w:t>
      </w:r>
      <w:proofErr w:type="spellEnd"/>
      <w:r w:rsidRPr="00D721DA">
        <w:rPr>
          <w:rFonts w:ascii="Times New Roman" w:hAnsi="Times New Roman"/>
        </w:rPr>
        <w:t xml:space="preserve"> </w:t>
      </w:r>
      <w:proofErr w:type="spellStart"/>
      <w:r w:rsidRPr="00D721DA">
        <w:rPr>
          <w:rFonts w:ascii="Times New Roman" w:hAnsi="Times New Roman"/>
        </w:rPr>
        <w:t>chọn</w:t>
      </w:r>
      <w:proofErr w:type="spellEnd"/>
      <w:r w:rsidRPr="00D721DA">
        <w:rPr>
          <w:rFonts w:ascii="Times New Roman" w:hAnsi="Times New Roman"/>
        </w:rPr>
        <w:t xml:space="preserve"> </w:t>
      </w:r>
      <w:proofErr w:type="spellStart"/>
      <w:r w:rsidRPr="00D721DA">
        <w:rPr>
          <w:rFonts w:ascii="Times New Roman" w:hAnsi="Times New Roman"/>
        </w:rPr>
        <w:t>đó</w:t>
      </w:r>
      <w:proofErr w:type="spellEnd"/>
      <w:r w:rsidRPr="00D721DA">
        <w:rPr>
          <w:rFonts w:ascii="Times New Roman" w:hAnsi="Times New Roman"/>
        </w:rPr>
        <w:t>.</w:t>
      </w:r>
    </w:p>
    <w:p w14:paraId="5F6CF265" w14:textId="256AC32E" w:rsidR="00120E45" w:rsidRPr="00D721DA" w:rsidRDefault="00120E45" w:rsidP="00DA1BB9">
      <w:pPr>
        <w:spacing w:line="276" w:lineRule="auto"/>
        <w:jc w:val="both"/>
        <w:rPr>
          <w:rFonts w:ascii="Times New Roman" w:hAnsi="Times New Roman"/>
        </w:rPr>
      </w:pPr>
      <w:r w:rsidRPr="00D721DA">
        <w:rPr>
          <w:rFonts w:ascii="Times New Roman" w:hAnsi="Times New Roman"/>
        </w:rPr>
        <w:tab/>
      </w:r>
      <w:proofErr w:type="spellStart"/>
      <w:r w:rsidRPr="00D721DA">
        <w:rPr>
          <w:rFonts w:ascii="Times New Roman" w:hAnsi="Times New Roman"/>
        </w:rPr>
        <w:t>Mối</w:t>
      </w:r>
      <w:proofErr w:type="spellEnd"/>
      <w:r w:rsidRPr="00D721DA">
        <w:rPr>
          <w:rFonts w:ascii="Times New Roman" w:hAnsi="Times New Roman"/>
        </w:rPr>
        <w:t xml:space="preserve"> </w:t>
      </w:r>
      <w:proofErr w:type="spellStart"/>
      <w:r w:rsidRPr="00D721DA">
        <w:rPr>
          <w:rFonts w:ascii="Times New Roman" w:hAnsi="Times New Roman"/>
        </w:rPr>
        <w:t>tương</w:t>
      </w:r>
      <w:proofErr w:type="spellEnd"/>
      <w:r w:rsidRPr="00D721DA">
        <w:rPr>
          <w:rFonts w:ascii="Times New Roman" w:hAnsi="Times New Roman"/>
        </w:rPr>
        <w:t xml:space="preserve"> </w:t>
      </w:r>
      <w:proofErr w:type="spellStart"/>
      <w:r w:rsidRPr="00D721DA">
        <w:rPr>
          <w:rFonts w:ascii="Times New Roman" w:hAnsi="Times New Roman"/>
        </w:rPr>
        <w:t>quan</w:t>
      </w:r>
      <w:proofErr w:type="spellEnd"/>
      <w:r w:rsidRPr="00D721DA">
        <w:rPr>
          <w:rFonts w:ascii="Times New Roman" w:hAnsi="Times New Roman"/>
        </w:rPr>
        <w:t xml:space="preserve"> </w:t>
      </w:r>
      <w:proofErr w:type="spellStart"/>
      <w:r w:rsidRPr="00D721DA">
        <w:rPr>
          <w:rFonts w:ascii="Times New Roman" w:hAnsi="Times New Roman"/>
        </w:rPr>
        <w:t>giữa</w:t>
      </w:r>
      <w:proofErr w:type="spellEnd"/>
      <w:r w:rsidRPr="00D721DA">
        <w:rPr>
          <w:rFonts w:ascii="Times New Roman" w:hAnsi="Times New Roman"/>
        </w:rPr>
        <w:t xml:space="preserve"> HTML </w:t>
      </w:r>
      <w:proofErr w:type="spellStart"/>
      <w:r w:rsidRPr="00D721DA">
        <w:rPr>
          <w:rFonts w:ascii="Times New Roman" w:hAnsi="Times New Roman"/>
        </w:rPr>
        <w:t>và</w:t>
      </w:r>
      <w:proofErr w:type="spellEnd"/>
      <w:r w:rsidRPr="00D721DA">
        <w:rPr>
          <w:rFonts w:ascii="Times New Roman" w:hAnsi="Times New Roman"/>
        </w:rPr>
        <w:t xml:space="preserve"> CSS </w:t>
      </w:r>
      <w:proofErr w:type="spellStart"/>
      <w:r w:rsidRPr="00D721DA">
        <w:rPr>
          <w:rFonts w:ascii="Times New Roman" w:hAnsi="Times New Roman"/>
        </w:rPr>
        <w:t>rất</w:t>
      </w:r>
      <w:proofErr w:type="spellEnd"/>
      <w:r w:rsidRPr="00D721DA">
        <w:rPr>
          <w:rFonts w:ascii="Times New Roman" w:hAnsi="Times New Roman"/>
        </w:rPr>
        <w:t xml:space="preserve"> </w:t>
      </w:r>
      <w:proofErr w:type="spellStart"/>
      <w:r w:rsidRPr="00D721DA">
        <w:rPr>
          <w:rFonts w:ascii="Times New Roman" w:hAnsi="Times New Roman"/>
        </w:rPr>
        <w:t>mật</w:t>
      </w:r>
      <w:proofErr w:type="spellEnd"/>
      <w:r w:rsidRPr="00D721DA">
        <w:rPr>
          <w:rFonts w:ascii="Times New Roman" w:hAnsi="Times New Roman"/>
        </w:rPr>
        <w:t xml:space="preserve"> </w:t>
      </w:r>
      <w:proofErr w:type="spellStart"/>
      <w:r w:rsidRPr="00D721DA">
        <w:rPr>
          <w:rFonts w:ascii="Times New Roman" w:hAnsi="Times New Roman"/>
        </w:rPr>
        <w:t>thiết</w:t>
      </w:r>
      <w:proofErr w:type="spellEnd"/>
      <w:r w:rsidRPr="00D721DA">
        <w:rPr>
          <w:rFonts w:ascii="Times New Roman" w:hAnsi="Times New Roman"/>
        </w:rPr>
        <w:t xml:space="preserve">. HTML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ngôn</w:t>
      </w:r>
      <w:proofErr w:type="spellEnd"/>
      <w:r w:rsidRPr="00D721DA">
        <w:rPr>
          <w:rFonts w:ascii="Times New Roman" w:hAnsi="Times New Roman"/>
        </w:rPr>
        <w:t xml:space="preserve"> </w:t>
      </w:r>
      <w:proofErr w:type="spellStart"/>
      <w:r w:rsidRPr="00D721DA">
        <w:rPr>
          <w:rFonts w:ascii="Times New Roman" w:hAnsi="Times New Roman"/>
        </w:rPr>
        <w:t>ngữ</w:t>
      </w:r>
      <w:proofErr w:type="spellEnd"/>
      <w:r w:rsidRPr="00D721DA">
        <w:rPr>
          <w:rFonts w:ascii="Times New Roman" w:hAnsi="Times New Roman"/>
        </w:rPr>
        <w:t xml:space="preserve"> markup (</w:t>
      </w:r>
      <w:proofErr w:type="spellStart"/>
      <w:r w:rsidRPr="00D721DA">
        <w:rPr>
          <w:rFonts w:ascii="Times New Roman" w:hAnsi="Times New Roman"/>
        </w:rPr>
        <w:t>nền</w:t>
      </w:r>
      <w:proofErr w:type="spellEnd"/>
      <w:r w:rsidRPr="00D721DA">
        <w:rPr>
          <w:rFonts w:ascii="Times New Roman" w:hAnsi="Times New Roman"/>
        </w:rPr>
        <w:t xml:space="preserve"> </w:t>
      </w:r>
      <w:proofErr w:type="spellStart"/>
      <w:r w:rsidRPr="00D721DA">
        <w:rPr>
          <w:rFonts w:ascii="Times New Roman" w:hAnsi="Times New Roman"/>
        </w:rPr>
        <w:t>tảng</w:t>
      </w:r>
      <w:proofErr w:type="spellEnd"/>
      <w:r w:rsidRPr="00D721DA">
        <w:rPr>
          <w:rFonts w:ascii="Times New Roman" w:hAnsi="Times New Roman"/>
        </w:rPr>
        <w:t xml:space="preserve"> </w:t>
      </w:r>
      <w:proofErr w:type="spellStart"/>
      <w:r w:rsidRPr="00D721DA">
        <w:rPr>
          <w:rFonts w:ascii="Times New Roman" w:hAnsi="Times New Roman"/>
        </w:rPr>
        <w:t>của</w:t>
      </w:r>
      <w:proofErr w:type="spellEnd"/>
      <w:r w:rsidRPr="00D721DA">
        <w:rPr>
          <w:rFonts w:ascii="Times New Roman" w:hAnsi="Times New Roman"/>
        </w:rPr>
        <w:t xml:space="preserve"> site) </w:t>
      </w:r>
      <w:proofErr w:type="spellStart"/>
      <w:r w:rsidRPr="00D721DA">
        <w:rPr>
          <w:rFonts w:ascii="Times New Roman" w:hAnsi="Times New Roman"/>
        </w:rPr>
        <w:t>và</w:t>
      </w:r>
      <w:proofErr w:type="spellEnd"/>
      <w:r w:rsidRPr="00D721DA">
        <w:rPr>
          <w:rFonts w:ascii="Times New Roman" w:hAnsi="Times New Roman"/>
        </w:rPr>
        <w:t xml:space="preserve"> CSS </w:t>
      </w:r>
      <w:proofErr w:type="spellStart"/>
      <w:r w:rsidRPr="00D721DA">
        <w:rPr>
          <w:rFonts w:ascii="Times New Roman" w:hAnsi="Times New Roman"/>
        </w:rPr>
        <w:t>định</w:t>
      </w:r>
      <w:proofErr w:type="spellEnd"/>
      <w:r w:rsidRPr="00D721DA">
        <w:rPr>
          <w:rFonts w:ascii="Times New Roman" w:hAnsi="Times New Roman"/>
        </w:rPr>
        <w:t xml:space="preserve"> </w:t>
      </w:r>
      <w:proofErr w:type="spellStart"/>
      <w:r w:rsidRPr="00D721DA">
        <w:rPr>
          <w:rFonts w:ascii="Times New Roman" w:hAnsi="Times New Roman"/>
        </w:rPr>
        <w:t>hình</w:t>
      </w:r>
      <w:proofErr w:type="spellEnd"/>
      <w:r w:rsidRPr="00D721DA">
        <w:rPr>
          <w:rFonts w:ascii="Times New Roman" w:hAnsi="Times New Roman"/>
        </w:rPr>
        <w:t xml:space="preserve"> </w:t>
      </w:r>
      <w:proofErr w:type="spellStart"/>
      <w:r w:rsidRPr="00D721DA">
        <w:rPr>
          <w:rFonts w:ascii="Times New Roman" w:hAnsi="Times New Roman"/>
        </w:rPr>
        <w:t>phong</w:t>
      </w:r>
      <w:proofErr w:type="spellEnd"/>
      <w:r w:rsidRPr="00D721DA">
        <w:rPr>
          <w:rFonts w:ascii="Times New Roman" w:hAnsi="Times New Roman"/>
        </w:rPr>
        <w:t xml:space="preserve"> </w:t>
      </w:r>
      <w:proofErr w:type="spellStart"/>
      <w:r w:rsidRPr="00D721DA">
        <w:rPr>
          <w:rFonts w:ascii="Times New Roman" w:hAnsi="Times New Roman"/>
        </w:rPr>
        <w:t>cách</w:t>
      </w:r>
      <w:proofErr w:type="spellEnd"/>
      <w:r w:rsidRPr="00D721DA">
        <w:rPr>
          <w:rFonts w:ascii="Times New Roman" w:hAnsi="Times New Roman"/>
        </w:rPr>
        <w:t xml:space="preserve"> (</w:t>
      </w:r>
      <w:proofErr w:type="spellStart"/>
      <w:r w:rsidRPr="00D721DA">
        <w:rPr>
          <w:rFonts w:ascii="Times New Roman" w:hAnsi="Times New Roman"/>
        </w:rPr>
        <w:t>tất</w:t>
      </w:r>
      <w:proofErr w:type="spellEnd"/>
      <w:r w:rsidRPr="00D721DA">
        <w:rPr>
          <w:rFonts w:ascii="Times New Roman" w:hAnsi="Times New Roman"/>
        </w:rPr>
        <w:t xml:space="preserve"> </w:t>
      </w:r>
      <w:proofErr w:type="spellStart"/>
      <w:r w:rsidRPr="00D721DA">
        <w:rPr>
          <w:rFonts w:ascii="Times New Roman" w:hAnsi="Times New Roman"/>
        </w:rPr>
        <w:t>cả</w:t>
      </w:r>
      <w:proofErr w:type="spellEnd"/>
      <w:r w:rsidRPr="00D721DA">
        <w:rPr>
          <w:rFonts w:ascii="Times New Roman" w:hAnsi="Times New Roman"/>
        </w:rPr>
        <w:t xml:space="preserve"> </w:t>
      </w:r>
      <w:proofErr w:type="spellStart"/>
      <w:r w:rsidRPr="00D721DA">
        <w:rPr>
          <w:rFonts w:ascii="Times New Roman" w:hAnsi="Times New Roman"/>
        </w:rPr>
        <w:t>những</w:t>
      </w:r>
      <w:proofErr w:type="spellEnd"/>
      <w:r w:rsidRPr="00D721DA">
        <w:rPr>
          <w:rFonts w:ascii="Times New Roman" w:hAnsi="Times New Roman"/>
        </w:rPr>
        <w:t xml:space="preserve"> </w:t>
      </w:r>
      <w:proofErr w:type="spellStart"/>
      <w:r w:rsidRPr="00D721DA">
        <w:rPr>
          <w:rFonts w:ascii="Times New Roman" w:hAnsi="Times New Roman"/>
        </w:rPr>
        <w:t>gì</w:t>
      </w:r>
      <w:proofErr w:type="spellEnd"/>
      <w:r w:rsidRPr="00D721DA">
        <w:rPr>
          <w:rFonts w:ascii="Times New Roman" w:hAnsi="Times New Roman"/>
        </w:rPr>
        <w:t xml:space="preserve"> </w:t>
      </w:r>
      <w:proofErr w:type="spellStart"/>
      <w:r w:rsidRPr="00D721DA">
        <w:rPr>
          <w:rFonts w:ascii="Times New Roman" w:hAnsi="Times New Roman"/>
        </w:rPr>
        <w:t>tạo</w:t>
      </w:r>
      <w:proofErr w:type="spellEnd"/>
      <w:r w:rsidRPr="00D721DA">
        <w:rPr>
          <w:rFonts w:ascii="Times New Roman" w:hAnsi="Times New Roman"/>
        </w:rPr>
        <w:t xml:space="preserve"> </w:t>
      </w:r>
      <w:proofErr w:type="spellStart"/>
      <w:r w:rsidRPr="00D721DA">
        <w:rPr>
          <w:rFonts w:ascii="Times New Roman" w:hAnsi="Times New Roman"/>
        </w:rPr>
        <w:t>nên</w:t>
      </w:r>
      <w:proofErr w:type="spellEnd"/>
      <w:r w:rsidRPr="00D721DA">
        <w:rPr>
          <w:rFonts w:ascii="Times New Roman" w:hAnsi="Times New Roman"/>
        </w:rPr>
        <w:t xml:space="preserve"> </w:t>
      </w:r>
      <w:proofErr w:type="spellStart"/>
      <w:r w:rsidRPr="00D721DA">
        <w:rPr>
          <w:rFonts w:ascii="Times New Roman" w:hAnsi="Times New Roman"/>
        </w:rPr>
        <w:t>giao</w:t>
      </w:r>
      <w:proofErr w:type="spellEnd"/>
      <w:r w:rsidRPr="00D721DA">
        <w:rPr>
          <w:rFonts w:ascii="Times New Roman" w:hAnsi="Times New Roman"/>
        </w:rPr>
        <w:t xml:space="preserve"> </w:t>
      </w:r>
      <w:proofErr w:type="spellStart"/>
      <w:r w:rsidRPr="00D721DA">
        <w:rPr>
          <w:rFonts w:ascii="Times New Roman" w:hAnsi="Times New Roman"/>
        </w:rPr>
        <w:t>diện</w:t>
      </w:r>
      <w:proofErr w:type="spellEnd"/>
      <w:r w:rsidRPr="00D721DA">
        <w:rPr>
          <w:rFonts w:ascii="Times New Roman" w:hAnsi="Times New Roman"/>
        </w:rPr>
        <w:t xml:space="preserve"> website), </w:t>
      </w:r>
      <w:proofErr w:type="spellStart"/>
      <w:r w:rsidRPr="00D721DA">
        <w:rPr>
          <w:rFonts w:ascii="Times New Roman" w:hAnsi="Times New Roman"/>
        </w:rPr>
        <w:t>chúng</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không</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tách</w:t>
      </w:r>
      <w:proofErr w:type="spellEnd"/>
      <w:r w:rsidRPr="00D721DA">
        <w:rPr>
          <w:rFonts w:ascii="Times New Roman" w:hAnsi="Times New Roman"/>
        </w:rPr>
        <w:t xml:space="preserve"> </w:t>
      </w:r>
      <w:proofErr w:type="spellStart"/>
      <w:r w:rsidRPr="00D721DA">
        <w:rPr>
          <w:rFonts w:ascii="Times New Roman" w:hAnsi="Times New Roman"/>
        </w:rPr>
        <w:t>rời</w:t>
      </w:r>
      <w:proofErr w:type="spellEnd"/>
      <w:r w:rsidRPr="00D721DA">
        <w:rPr>
          <w:rFonts w:ascii="Times New Roman" w:hAnsi="Times New Roman"/>
        </w:rPr>
        <w:t>.</w:t>
      </w:r>
    </w:p>
    <w:p w14:paraId="7BFB94E4" w14:textId="77777777" w:rsidR="0021312D" w:rsidRPr="00D721DA" w:rsidRDefault="0021312D" w:rsidP="00B65F68">
      <w:pPr>
        <w:pStyle w:val="Heading3"/>
        <w:numPr>
          <w:ilvl w:val="1"/>
          <w:numId w:val="7"/>
        </w:numPr>
        <w:tabs>
          <w:tab w:val="left" w:pos="810"/>
        </w:tabs>
        <w:jc w:val="both"/>
        <w:rPr>
          <w:rFonts w:ascii="Times New Roman" w:hAnsi="Times New Roman"/>
          <w:sz w:val="30"/>
          <w:szCs w:val="30"/>
          <w:lang w:val="vi-VN"/>
        </w:rPr>
      </w:pPr>
      <w:bookmarkStart w:id="178" w:name="_Toc47304447"/>
      <w:bookmarkStart w:id="179" w:name="_Toc104211875"/>
      <w:bookmarkStart w:id="180" w:name="_Toc104212124"/>
      <w:bookmarkStart w:id="181" w:name="_Toc104212284"/>
      <w:bookmarkStart w:id="182" w:name="_Toc104213006"/>
      <w:bookmarkStart w:id="183" w:name="_Toc104213058"/>
      <w:bookmarkStart w:id="184" w:name="_Toc105574622"/>
      <w:proofErr w:type="spellStart"/>
      <w:r w:rsidRPr="00D721DA">
        <w:rPr>
          <w:rFonts w:ascii="Times New Roman" w:hAnsi="Times New Roman"/>
          <w:sz w:val="30"/>
          <w:szCs w:val="30"/>
        </w:rPr>
        <w:t>Javascipts</w:t>
      </w:r>
      <w:bookmarkEnd w:id="178"/>
      <w:bookmarkEnd w:id="179"/>
      <w:bookmarkEnd w:id="180"/>
      <w:bookmarkEnd w:id="181"/>
      <w:bookmarkEnd w:id="182"/>
      <w:bookmarkEnd w:id="183"/>
      <w:bookmarkEnd w:id="184"/>
      <w:proofErr w:type="spellEnd"/>
    </w:p>
    <w:p w14:paraId="7D8BF04D" w14:textId="6CD1CFD4" w:rsidR="0021312D" w:rsidRPr="00D721DA" w:rsidRDefault="0021312D" w:rsidP="00DA1BB9">
      <w:pPr>
        <w:spacing w:line="276" w:lineRule="auto"/>
        <w:ind w:firstLine="556"/>
        <w:jc w:val="both"/>
        <w:rPr>
          <w:rFonts w:ascii="Times New Roman" w:hAnsi="Times New Roman"/>
          <w:szCs w:val="28"/>
        </w:rPr>
      </w:pPr>
      <w:r w:rsidRPr="00D721DA">
        <w:rPr>
          <w:rFonts w:ascii="Times New Roman" w:hAnsi="Times New Roman"/>
          <w:szCs w:val="28"/>
          <w:lang w:val="vi-VN"/>
        </w:rPr>
        <w:t xml:space="preserve">JavaScript là một ngôn ngữ lập trình của HTML và WEB. JavaScript giúp tạo ra những chức năng động </w:t>
      </w:r>
      <w:proofErr w:type="spellStart"/>
      <w:r w:rsidRPr="00D721DA">
        <w:rPr>
          <w:rFonts w:ascii="Times New Roman" w:hAnsi="Times New Roman"/>
          <w:szCs w:val="28"/>
        </w:rPr>
        <w:t>cho</w:t>
      </w:r>
      <w:proofErr w:type="spellEnd"/>
      <w:r w:rsidRPr="00D721DA">
        <w:rPr>
          <w:rFonts w:ascii="Times New Roman" w:hAnsi="Times New Roman"/>
          <w:szCs w:val="28"/>
        </w:rPr>
        <w:t xml:space="preserve"> </w:t>
      </w:r>
      <w:proofErr w:type="spellStart"/>
      <w:r w:rsidRPr="00D721DA">
        <w:rPr>
          <w:rFonts w:ascii="Times New Roman" w:hAnsi="Times New Roman"/>
          <w:szCs w:val="28"/>
        </w:rPr>
        <w:t>trang</w:t>
      </w:r>
      <w:proofErr w:type="spellEnd"/>
      <w:r w:rsidRPr="00D721DA">
        <w:rPr>
          <w:rFonts w:ascii="Times New Roman" w:hAnsi="Times New Roman"/>
          <w:szCs w:val="28"/>
        </w:rPr>
        <w:t xml:space="preserve"> web </w:t>
      </w:r>
      <w:r w:rsidRPr="00D721DA">
        <w:rPr>
          <w:rFonts w:ascii="Times New Roman" w:hAnsi="Times New Roman"/>
          <w:szCs w:val="28"/>
          <w:lang w:val="vi-VN"/>
        </w:rPr>
        <w:t>như: slider, pop-up và thư viện ảnh.</w:t>
      </w:r>
      <w:r w:rsidRPr="00D721DA">
        <w:rPr>
          <w:rFonts w:ascii="Times New Roman" w:hAnsi="Times New Roman"/>
          <w:szCs w:val="28"/>
        </w:rPr>
        <w:t xml:space="preserve"> Qua </w:t>
      </w:r>
      <w:proofErr w:type="spellStart"/>
      <w:r w:rsidRPr="00D721DA">
        <w:rPr>
          <w:rFonts w:ascii="Times New Roman" w:hAnsi="Times New Roman"/>
          <w:szCs w:val="28"/>
        </w:rPr>
        <w:t>đó</w:t>
      </w:r>
      <w:proofErr w:type="spellEnd"/>
      <w:r w:rsidRPr="00D721DA">
        <w:rPr>
          <w:rFonts w:ascii="Times New Roman" w:hAnsi="Times New Roman"/>
          <w:szCs w:val="28"/>
        </w:rPr>
        <w:t xml:space="preserve"> </w:t>
      </w:r>
      <w:proofErr w:type="spellStart"/>
      <w:r w:rsidRPr="00D721DA">
        <w:rPr>
          <w:rFonts w:ascii="Times New Roman" w:hAnsi="Times New Roman"/>
          <w:szCs w:val="28"/>
        </w:rPr>
        <w:t>cải</w:t>
      </w:r>
      <w:proofErr w:type="spellEnd"/>
      <w:r w:rsidRPr="00D721DA">
        <w:rPr>
          <w:rFonts w:ascii="Times New Roman" w:hAnsi="Times New Roman"/>
          <w:szCs w:val="28"/>
        </w:rPr>
        <w:t xml:space="preserve"> </w:t>
      </w:r>
      <w:proofErr w:type="spellStart"/>
      <w:r w:rsidRPr="00D721DA">
        <w:rPr>
          <w:rFonts w:ascii="Times New Roman" w:hAnsi="Times New Roman"/>
          <w:szCs w:val="28"/>
        </w:rPr>
        <w:t>thiện</w:t>
      </w:r>
      <w:proofErr w:type="spellEnd"/>
      <w:r w:rsidRPr="00D721DA">
        <w:rPr>
          <w:rFonts w:ascii="Times New Roman" w:hAnsi="Times New Roman"/>
          <w:szCs w:val="28"/>
        </w:rPr>
        <w:t xml:space="preserve"> </w:t>
      </w:r>
      <w:proofErr w:type="spellStart"/>
      <w:r w:rsidRPr="00D721DA">
        <w:rPr>
          <w:rFonts w:ascii="Times New Roman" w:hAnsi="Times New Roman"/>
          <w:szCs w:val="28"/>
        </w:rPr>
        <w:t>chức</w:t>
      </w:r>
      <w:proofErr w:type="spellEnd"/>
      <w:r w:rsidRPr="00D721DA">
        <w:rPr>
          <w:rFonts w:ascii="Times New Roman" w:hAnsi="Times New Roman"/>
          <w:szCs w:val="28"/>
        </w:rPr>
        <w:t xml:space="preserve"> </w:t>
      </w:r>
      <w:proofErr w:type="spellStart"/>
      <w:r w:rsidRPr="00D721DA">
        <w:rPr>
          <w:rFonts w:ascii="Times New Roman" w:hAnsi="Times New Roman"/>
          <w:szCs w:val="28"/>
        </w:rPr>
        <w:t>năng</w:t>
      </w:r>
      <w:proofErr w:type="spellEnd"/>
      <w:r w:rsidRPr="00D721DA">
        <w:rPr>
          <w:rFonts w:ascii="Times New Roman" w:hAnsi="Times New Roman"/>
          <w:szCs w:val="28"/>
        </w:rPr>
        <w:t xml:space="preserve"> </w:t>
      </w:r>
      <w:proofErr w:type="spellStart"/>
      <w:r w:rsidRPr="00D721DA">
        <w:rPr>
          <w:rFonts w:ascii="Times New Roman" w:hAnsi="Times New Roman"/>
          <w:szCs w:val="28"/>
        </w:rPr>
        <w:t>và</w:t>
      </w:r>
      <w:proofErr w:type="spellEnd"/>
      <w:r w:rsidRPr="00D721DA">
        <w:rPr>
          <w:rFonts w:ascii="Times New Roman" w:hAnsi="Times New Roman"/>
          <w:szCs w:val="28"/>
        </w:rPr>
        <w:t xml:space="preserve"> </w:t>
      </w:r>
      <w:proofErr w:type="spellStart"/>
      <w:r w:rsidRPr="00D721DA">
        <w:rPr>
          <w:rFonts w:ascii="Times New Roman" w:hAnsi="Times New Roman"/>
          <w:szCs w:val="28"/>
        </w:rPr>
        <w:t>cách</w:t>
      </w:r>
      <w:proofErr w:type="spellEnd"/>
      <w:r w:rsidRPr="00D721DA">
        <w:rPr>
          <w:rFonts w:ascii="Times New Roman" w:hAnsi="Times New Roman"/>
          <w:szCs w:val="28"/>
        </w:rPr>
        <w:t xml:space="preserve"> </w:t>
      </w:r>
      <w:proofErr w:type="spellStart"/>
      <w:r w:rsidRPr="00D721DA">
        <w:rPr>
          <w:rFonts w:ascii="Times New Roman" w:hAnsi="Times New Roman"/>
          <w:szCs w:val="28"/>
        </w:rPr>
        <w:t>thức</w:t>
      </w:r>
      <w:proofErr w:type="spellEnd"/>
      <w:r w:rsidRPr="00D721DA">
        <w:rPr>
          <w:rFonts w:ascii="Times New Roman" w:hAnsi="Times New Roman"/>
          <w:szCs w:val="28"/>
        </w:rPr>
        <w:t xml:space="preserve"> </w:t>
      </w:r>
      <w:proofErr w:type="spellStart"/>
      <w:r w:rsidRPr="00D721DA">
        <w:rPr>
          <w:rFonts w:ascii="Times New Roman" w:hAnsi="Times New Roman"/>
          <w:szCs w:val="28"/>
        </w:rPr>
        <w:t>của</w:t>
      </w:r>
      <w:proofErr w:type="spellEnd"/>
      <w:r w:rsidRPr="00D721DA">
        <w:rPr>
          <w:rFonts w:ascii="Times New Roman" w:hAnsi="Times New Roman"/>
          <w:szCs w:val="28"/>
        </w:rPr>
        <w:t xml:space="preserve"> </w:t>
      </w:r>
      <w:proofErr w:type="spellStart"/>
      <w:r w:rsidRPr="00D721DA">
        <w:rPr>
          <w:rFonts w:ascii="Times New Roman" w:hAnsi="Times New Roman"/>
          <w:szCs w:val="28"/>
        </w:rPr>
        <w:t>trang</w:t>
      </w:r>
      <w:proofErr w:type="spellEnd"/>
      <w:r w:rsidRPr="00D721DA">
        <w:rPr>
          <w:rFonts w:ascii="Times New Roman" w:hAnsi="Times New Roman"/>
          <w:szCs w:val="28"/>
        </w:rPr>
        <w:t xml:space="preserve"> web</w:t>
      </w:r>
    </w:p>
    <w:p w14:paraId="41053E42" w14:textId="77777777" w:rsidR="001B4821" w:rsidRPr="00D721DA" w:rsidRDefault="00120E45" w:rsidP="00352404">
      <w:pPr>
        <w:keepNext/>
        <w:ind w:firstLine="556"/>
        <w:jc w:val="center"/>
        <w:rPr>
          <w:rFonts w:ascii="Times New Roman" w:hAnsi="Times New Roman"/>
        </w:rPr>
      </w:pPr>
      <w:r w:rsidRPr="00D721DA">
        <w:rPr>
          <w:rFonts w:ascii="Times New Roman" w:hAnsi="Times New Roman"/>
          <w:noProof/>
          <w:color w:val="000000"/>
        </w:rPr>
        <w:drawing>
          <wp:inline distT="0" distB="0" distL="0" distR="0" wp14:anchorId="15D452AD" wp14:editId="02D84871">
            <wp:extent cx="2926080" cy="2658745"/>
            <wp:effectExtent l="0" t="0" r="7620" b="8255"/>
            <wp:docPr id="10" name="image17.png" descr="https://lh5.googleusercontent.com/0JIYa4LJ7mdvbT5j-N9ImQoyX2ToTybjpUa2iMTPYAcVNtc3j-6o8IbVMTblSAwoui0X5GOzYQL78FiT0KjykLwcF4zOX0IHldGP8kPfJEm1IZwBzxPUXayeigsNDmM45xthgghbOWEsZzEl0Q"/>
            <wp:cNvGraphicFramePr/>
            <a:graphic xmlns:a="http://schemas.openxmlformats.org/drawingml/2006/main">
              <a:graphicData uri="http://schemas.openxmlformats.org/drawingml/2006/picture">
                <pic:pic xmlns:pic="http://schemas.openxmlformats.org/drawingml/2006/picture">
                  <pic:nvPicPr>
                    <pic:cNvPr id="0" name="image17.png" descr="https://lh5.googleusercontent.com/0JIYa4LJ7mdvbT5j-N9ImQoyX2ToTybjpUa2iMTPYAcVNtc3j-6o8IbVMTblSAwoui0X5GOzYQL78FiT0KjykLwcF4zOX0IHldGP8kPfJEm1IZwBzxPUXayeigsNDmM45xthgghbOWEsZzEl0Q"/>
                    <pic:cNvPicPr preferRelativeResize="0"/>
                  </pic:nvPicPr>
                  <pic:blipFill>
                    <a:blip r:embed="rId11"/>
                    <a:srcRect/>
                    <a:stretch>
                      <a:fillRect/>
                    </a:stretch>
                  </pic:blipFill>
                  <pic:spPr>
                    <a:xfrm>
                      <a:off x="0" y="0"/>
                      <a:ext cx="2951575" cy="2681911"/>
                    </a:xfrm>
                    <a:prstGeom prst="rect">
                      <a:avLst/>
                    </a:prstGeom>
                    <a:ln/>
                  </pic:spPr>
                </pic:pic>
              </a:graphicData>
            </a:graphic>
          </wp:inline>
        </w:drawing>
      </w:r>
    </w:p>
    <w:p w14:paraId="481EE3B0" w14:textId="108DF572" w:rsidR="00120E45" w:rsidRPr="00D721DA" w:rsidRDefault="00C33C88" w:rsidP="00352404">
      <w:pPr>
        <w:pStyle w:val="Caption"/>
        <w:jc w:val="center"/>
        <w:rPr>
          <w:rFonts w:ascii="Times New Roman" w:hAnsi="Times New Roman"/>
          <w:szCs w:val="28"/>
          <w:lang w:val="vi-VN"/>
        </w:rPr>
      </w:pPr>
      <w:bookmarkStart w:id="185" w:name="_Toc105574683"/>
      <w:r>
        <w:rPr>
          <w:rFonts w:ascii="Times New Roman" w:hAnsi="Times New Roman"/>
        </w:rPr>
        <w:tab/>
      </w:r>
      <w:proofErr w:type="spellStart"/>
      <w:r w:rsidR="001B4821" w:rsidRPr="00D721DA">
        <w:rPr>
          <w:rFonts w:ascii="Times New Roman" w:hAnsi="Times New Roman"/>
        </w:rPr>
        <w:t>Ảnh</w:t>
      </w:r>
      <w:proofErr w:type="spellEnd"/>
      <w:r w:rsidR="001B4821" w:rsidRPr="00D721DA">
        <w:rPr>
          <w:rFonts w:ascii="Times New Roman" w:hAnsi="Times New Roman"/>
        </w:rPr>
        <w:t xml:space="preserve"> </w:t>
      </w:r>
      <w:r w:rsidR="001B4821" w:rsidRPr="00D721DA">
        <w:rPr>
          <w:rFonts w:ascii="Times New Roman" w:hAnsi="Times New Roman"/>
        </w:rPr>
        <w:fldChar w:fldCharType="begin"/>
      </w:r>
      <w:r w:rsidR="001B4821" w:rsidRPr="00D721DA">
        <w:rPr>
          <w:rFonts w:ascii="Times New Roman" w:hAnsi="Times New Roman"/>
        </w:rPr>
        <w:instrText xml:space="preserve"> SEQ Ảnh \* ARABIC </w:instrText>
      </w:r>
      <w:r w:rsidR="001B4821" w:rsidRPr="00D721DA">
        <w:rPr>
          <w:rFonts w:ascii="Times New Roman" w:hAnsi="Times New Roman"/>
        </w:rPr>
        <w:fldChar w:fldCharType="separate"/>
      </w:r>
      <w:r w:rsidR="000C3138">
        <w:rPr>
          <w:rFonts w:ascii="Times New Roman" w:hAnsi="Times New Roman"/>
          <w:noProof/>
        </w:rPr>
        <w:t>3</w:t>
      </w:r>
      <w:r w:rsidR="001B4821" w:rsidRPr="00D721DA">
        <w:rPr>
          <w:rFonts w:ascii="Times New Roman" w:hAnsi="Times New Roman"/>
        </w:rPr>
        <w:fldChar w:fldCharType="end"/>
      </w:r>
      <w:r w:rsidR="00D21232" w:rsidRPr="00D721DA">
        <w:rPr>
          <w:rFonts w:ascii="Times New Roman" w:hAnsi="Times New Roman"/>
        </w:rPr>
        <w:t>:JavaScript</w:t>
      </w:r>
      <w:bookmarkEnd w:id="185"/>
    </w:p>
    <w:p w14:paraId="52EA4592" w14:textId="77777777" w:rsidR="00120E45" w:rsidRPr="00D721DA" w:rsidRDefault="00120E45" w:rsidP="00DA1BB9">
      <w:pPr>
        <w:spacing w:line="276" w:lineRule="auto"/>
        <w:jc w:val="both"/>
        <w:rPr>
          <w:rFonts w:ascii="Times New Roman" w:hAnsi="Times New Roman"/>
        </w:rPr>
      </w:pPr>
      <w:proofErr w:type="spellStart"/>
      <w:r w:rsidRPr="00D721DA">
        <w:rPr>
          <w:rFonts w:ascii="Times New Roman" w:hAnsi="Times New Roman"/>
        </w:rPr>
        <w:lastRenderedPageBreak/>
        <w:t>Nhiệm</w:t>
      </w:r>
      <w:proofErr w:type="spellEnd"/>
      <w:r w:rsidRPr="00D721DA">
        <w:rPr>
          <w:rFonts w:ascii="Times New Roman" w:hAnsi="Times New Roman"/>
        </w:rPr>
        <w:t xml:space="preserve"> </w:t>
      </w:r>
      <w:proofErr w:type="spellStart"/>
      <w:r w:rsidRPr="00D721DA">
        <w:rPr>
          <w:rFonts w:ascii="Times New Roman" w:hAnsi="Times New Roman"/>
        </w:rPr>
        <w:t>vụ</w:t>
      </w:r>
      <w:proofErr w:type="spellEnd"/>
      <w:r w:rsidRPr="00D721DA">
        <w:rPr>
          <w:rFonts w:ascii="Times New Roman" w:hAnsi="Times New Roman"/>
        </w:rPr>
        <w:t xml:space="preserve"> </w:t>
      </w:r>
      <w:proofErr w:type="spellStart"/>
      <w:r w:rsidRPr="00D721DA">
        <w:rPr>
          <w:rFonts w:ascii="Times New Roman" w:hAnsi="Times New Roman"/>
        </w:rPr>
        <w:t>của</w:t>
      </w:r>
      <w:proofErr w:type="spellEnd"/>
      <w:r w:rsidRPr="00D721DA">
        <w:rPr>
          <w:rFonts w:ascii="Times New Roman" w:hAnsi="Times New Roman"/>
        </w:rPr>
        <w:t xml:space="preserve"> </w:t>
      </w:r>
      <w:proofErr w:type="spellStart"/>
      <w:r w:rsidRPr="00D721DA">
        <w:rPr>
          <w:rFonts w:ascii="Times New Roman" w:hAnsi="Times New Roman"/>
        </w:rPr>
        <w:t>Javascript</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xử</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rPr>
        <w:t xml:space="preserve"> </w:t>
      </w:r>
      <w:proofErr w:type="spellStart"/>
      <w:r w:rsidRPr="00D721DA">
        <w:rPr>
          <w:rFonts w:ascii="Times New Roman" w:hAnsi="Times New Roman"/>
        </w:rPr>
        <w:t>những</w:t>
      </w:r>
      <w:proofErr w:type="spellEnd"/>
      <w:r w:rsidRPr="00D721DA">
        <w:rPr>
          <w:rFonts w:ascii="Times New Roman" w:hAnsi="Times New Roman"/>
        </w:rPr>
        <w:t xml:space="preserve"> </w:t>
      </w:r>
      <w:proofErr w:type="spellStart"/>
      <w:r w:rsidRPr="00D721DA">
        <w:rPr>
          <w:rFonts w:ascii="Times New Roman" w:hAnsi="Times New Roman"/>
        </w:rPr>
        <w:t>đối</w:t>
      </w:r>
      <w:proofErr w:type="spellEnd"/>
      <w:r w:rsidRPr="00D721DA">
        <w:rPr>
          <w:rFonts w:ascii="Times New Roman" w:hAnsi="Times New Roman"/>
        </w:rPr>
        <w:t xml:space="preserve"> </w:t>
      </w:r>
      <w:proofErr w:type="spellStart"/>
      <w:r w:rsidRPr="00D721DA">
        <w:rPr>
          <w:rFonts w:ascii="Times New Roman" w:hAnsi="Times New Roman"/>
        </w:rPr>
        <w:t>tượng</w:t>
      </w:r>
      <w:proofErr w:type="spellEnd"/>
      <w:r w:rsidRPr="00D721DA">
        <w:rPr>
          <w:rFonts w:ascii="Times New Roman" w:hAnsi="Times New Roman"/>
        </w:rPr>
        <w:t xml:space="preserve"> HTML </w:t>
      </w:r>
      <w:proofErr w:type="spellStart"/>
      <w:r w:rsidRPr="00D721DA">
        <w:rPr>
          <w:rFonts w:ascii="Times New Roman" w:hAnsi="Times New Roman"/>
        </w:rPr>
        <w:t>trên</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duyệt</w:t>
      </w:r>
      <w:proofErr w:type="spellEnd"/>
      <w:r w:rsidRPr="00D721DA">
        <w:rPr>
          <w:rFonts w:ascii="Times New Roman" w:hAnsi="Times New Roman"/>
        </w:rPr>
        <w:t xml:space="preserve">. </w:t>
      </w:r>
      <w:proofErr w:type="spellStart"/>
      <w:r w:rsidRPr="00D721DA">
        <w:rPr>
          <w:rFonts w:ascii="Times New Roman" w:hAnsi="Times New Roman"/>
        </w:rPr>
        <w:t>Nó</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can </w:t>
      </w:r>
      <w:proofErr w:type="spellStart"/>
      <w:r w:rsidRPr="00D721DA">
        <w:rPr>
          <w:rFonts w:ascii="Times New Roman" w:hAnsi="Times New Roman"/>
        </w:rPr>
        <w:t>thiệp</w:t>
      </w:r>
      <w:proofErr w:type="spellEnd"/>
      <w:r w:rsidRPr="00D721DA">
        <w:rPr>
          <w:rFonts w:ascii="Times New Roman" w:hAnsi="Times New Roman"/>
        </w:rPr>
        <w:t xml:space="preserve"> </w:t>
      </w:r>
      <w:proofErr w:type="spellStart"/>
      <w:r w:rsidRPr="00D721DA">
        <w:rPr>
          <w:rFonts w:ascii="Times New Roman" w:hAnsi="Times New Roman"/>
        </w:rPr>
        <w:t>với</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hành</w:t>
      </w:r>
      <w:proofErr w:type="spellEnd"/>
      <w:r w:rsidRPr="00D721DA">
        <w:rPr>
          <w:rFonts w:ascii="Times New Roman" w:hAnsi="Times New Roman"/>
        </w:rPr>
        <w:t xml:space="preserve"> </w:t>
      </w:r>
      <w:proofErr w:type="spellStart"/>
      <w:r w:rsidRPr="00D721DA">
        <w:rPr>
          <w:rFonts w:ascii="Times New Roman" w:hAnsi="Times New Roman"/>
        </w:rPr>
        <w:t>động</w:t>
      </w:r>
      <w:proofErr w:type="spellEnd"/>
      <w:r w:rsidRPr="00D721DA">
        <w:rPr>
          <w:rFonts w:ascii="Times New Roman" w:hAnsi="Times New Roman"/>
        </w:rPr>
        <w:t xml:space="preserve"> </w:t>
      </w:r>
      <w:proofErr w:type="spellStart"/>
      <w:r w:rsidRPr="00D721DA">
        <w:rPr>
          <w:rFonts w:ascii="Times New Roman" w:hAnsi="Times New Roman"/>
        </w:rPr>
        <w:t>như</w:t>
      </w:r>
      <w:proofErr w:type="spellEnd"/>
      <w:r w:rsidRPr="00D721DA">
        <w:rPr>
          <w:rFonts w:ascii="Times New Roman" w:hAnsi="Times New Roman"/>
        </w:rPr>
        <w:t xml:space="preserve"> </w:t>
      </w:r>
      <w:proofErr w:type="spellStart"/>
      <w:r w:rsidRPr="00D721DA">
        <w:rPr>
          <w:rFonts w:ascii="Times New Roman" w:hAnsi="Times New Roman"/>
        </w:rPr>
        <w:t>thêm</w:t>
      </w:r>
      <w:proofErr w:type="spellEnd"/>
      <w:r w:rsidRPr="00D721DA">
        <w:rPr>
          <w:rFonts w:ascii="Times New Roman" w:hAnsi="Times New Roman"/>
        </w:rPr>
        <w:t xml:space="preserve"> / </w:t>
      </w:r>
      <w:proofErr w:type="spellStart"/>
      <w:r w:rsidRPr="00D721DA">
        <w:rPr>
          <w:rFonts w:ascii="Times New Roman" w:hAnsi="Times New Roman"/>
        </w:rPr>
        <w:t>xóa</w:t>
      </w:r>
      <w:proofErr w:type="spellEnd"/>
      <w:r w:rsidRPr="00D721DA">
        <w:rPr>
          <w:rFonts w:ascii="Times New Roman" w:hAnsi="Times New Roman"/>
        </w:rPr>
        <w:t xml:space="preserve"> / </w:t>
      </w:r>
      <w:proofErr w:type="spellStart"/>
      <w:r w:rsidRPr="00D721DA">
        <w:rPr>
          <w:rFonts w:ascii="Times New Roman" w:hAnsi="Times New Roman"/>
        </w:rPr>
        <w:t>sửa</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thuộc</w:t>
      </w:r>
      <w:proofErr w:type="spellEnd"/>
      <w:r w:rsidRPr="00D721DA">
        <w:rPr>
          <w:rFonts w:ascii="Times New Roman" w:hAnsi="Times New Roman"/>
        </w:rPr>
        <w:t xml:space="preserve"> </w:t>
      </w:r>
      <w:proofErr w:type="spellStart"/>
      <w:r w:rsidRPr="00D721DA">
        <w:rPr>
          <w:rFonts w:ascii="Times New Roman" w:hAnsi="Times New Roman"/>
        </w:rPr>
        <w:t>tính</w:t>
      </w:r>
      <w:proofErr w:type="spellEnd"/>
      <w:r w:rsidRPr="00D721DA">
        <w:rPr>
          <w:rFonts w:ascii="Times New Roman" w:hAnsi="Times New Roman"/>
        </w:rPr>
        <w:t xml:space="preserve"> CSS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thẻ</w:t>
      </w:r>
      <w:proofErr w:type="spellEnd"/>
      <w:r w:rsidRPr="00D721DA">
        <w:rPr>
          <w:rFonts w:ascii="Times New Roman" w:hAnsi="Times New Roman"/>
        </w:rPr>
        <w:t xml:space="preserve"> HTML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cách</w:t>
      </w:r>
      <w:proofErr w:type="spellEnd"/>
      <w:r w:rsidRPr="00D721DA">
        <w:rPr>
          <w:rFonts w:ascii="Times New Roman" w:hAnsi="Times New Roman"/>
        </w:rPr>
        <w:t xml:space="preserve"> </w:t>
      </w:r>
      <w:proofErr w:type="spellStart"/>
      <w:r w:rsidRPr="00D721DA">
        <w:rPr>
          <w:rFonts w:ascii="Times New Roman" w:hAnsi="Times New Roman"/>
        </w:rPr>
        <w:t>dễ</w:t>
      </w:r>
      <w:proofErr w:type="spellEnd"/>
      <w:r w:rsidRPr="00D721DA">
        <w:rPr>
          <w:rFonts w:ascii="Times New Roman" w:hAnsi="Times New Roman"/>
        </w:rPr>
        <w:t xml:space="preserve"> </w:t>
      </w:r>
      <w:proofErr w:type="spellStart"/>
      <w:r w:rsidRPr="00D721DA">
        <w:rPr>
          <w:rFonts w:ascii="Times New Roman" w:hAnsi="Times New Roman"/>
        </w:rPr>
        <w:t>dàng</w:t>
      </w:r>
      <w:proofErr w:type="spellEnd"/>
      <w:r w:rsidRPr="00D721DA">
        <w:rPr>
          <w:rFonts w:ascii="Times New Roman" w:hAnsi="Times New Roman"/>
        </w:rPr>
        <w:t xml:space="preserve">. Hay </w:t>
      </w:r>
      <w:proofErr w:type="spellStart"/>
      <w:r w:rsidRPr="00D721DA">
        <w:rPr>
          <w:rFonts w:ascii="Times New Roman" w:hAnsi="Times New Roman"/>
        </w:rPr>
        <w:t>nói</w:t>
      </w:r>
      <w:proofErr w:type="spellEnd"/>
      <w:r w:rsidRPr="00D721DA">
        <w:rPr>
          <w:rFonts w:ascii="Times New Roman" w:hAnsi="Times New Roman"/>
        </w:rPr>
        <w:t xml:space="preserve"> </w:t>
      </w:r>
      <w:proofErr w:type="spellStart"/>
      <w:r w:rsidRPr="00D721DA">
        <w:rPr>
          <w:rFonts w:ascii="Times New Roman" w:hAnsi="Times New Roman"/>
        </w:rPr>
        <w:t>cách</w:t>
      </w:r>
      <w:proofErr w:type="spellEnd"/>
      <w:r w:rsidRPr="00D721DA">
        <w:rPr>
          <w:rFonts w:ascii="Times New Roman" w:hAnsi="Times New Roman"/>
        </w:rPr>
        <w:t xml:space="preserve"> </w:t>
      </w:r>
      <w:proofErr w:type="spellStart"/>
      <w:r w:rsidRPr="00D721DA">
        <w:rPr>
          <w:rFonts w:ascii="Times New Roman" w:hAnsi="Times New Roman"/>
        </w:rPr>
        <w:t>khác</w:t>
      </w:r>
      <w:proofErr w:type="spellEnd"/>
      <w:r w:rsidRPr="00D721DA">
        <w:rPr>
          <w:rFonts w:ascii="Times New Roman" w:hAnsi="Times New Roman"/>
        </w:rPr>
        <w:t xml:space="preserve">, </w:t>
      </w:r>
      <w:proofErr w:type="spellStart"/>
      <w:r w:rsidRPr="00D721DA">
        <w:rPr>
          <w:rFonts w:ascii="Times New Roman" w:hAnsi="Times New Roman"/>
        </w:rPr>
        <w:t>Javascript</w:t>
      </w:r>
      <w:proofErr w:type="spellEnd"/>
      <w:r w:rsidRPr="00D721DA">
        <w:rPr>
          <w:rFonts w:ascii="Times New Roman" w:hAnsi="Times New Roman"/>
        </w:rPr>
        <w:t xml:space="preserve"> </w:t>
      </w:r>
      <w:proofErr w:type="spellStart"/>
      <w:r w:rsidRPr="00D721DA">
        <w:rPr>
          <w:rFonts w:ascii="Times New Roman" w:hAnsi="Times New Roman"/>
        </w:rPr>
        <w:t>là</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ngôn</w:t>
      </w:r>
      <w:proofErr w:type="spellEnd"/>
      <w:r w:rsidRPr="00D721DA">
        <w:rPr>
          <w:rFonts w:ascii="Times New Roman" w:hAnsi="Times New Roman"/>
        </w:rPr>
        <w:t xml:space="preserve"> </w:t>
      </w:r>
      <w:proofErr w:type="spellStart"/>
      <w:r w:rsidRPr="00D721DA">
        <w:rPr>
          <w:rFonts w:ascii="Times New Roman" w:hAnsi="Times New Roman"/>
        </w:rPr>
        <w:t>ngữ</w:t>
      </w:r>
      <w:proofErr w:type="spellEnd"/>
      <w:r w:rsidRPr="00D721DA">
        <w:rPr>
          <w:rFonts w:ascii="Times New Roman" w:hAnsi="Times New Roman"/>
        </w:rPr>
        <w:t xml:space="preserve"> </w:t>
      </w:r>
      <w:proofErr w:type="spellStart"/>
      <w:r w:rsidRPr="00D721DA">
        <w:rPr>
          <w:rFonts w:ascii="Times New Roman" w:hAnsi="Times New Roman"/>
        </w:rPr>
        <w:t>lập</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trên</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duyệt</w:t>
      </w:r>
      <w:proofErr w:type="spellEnd"/>
      <w:r w:rsidRPr="00D721DA">
        <w:rPr>
          <w:rFonts w:ascii="Times New Roman" w:hAnsi="Times New Roman"/>
        </w:rPr>
        <w:t xml:space="preserve"> ở </w:t>
      </w:r>
      <w:proofErr w:type="spellStart"/>
      <w:r w:rsidRPr="00D721DA">
        <w:rPr>
          <w:rFonts w:ascii="Times New Roman" w:hAnsi="Times New Roman"/>
        </w:rPr>
        <w:t>phía</w:t>
      </w:r>
      <w:proofErr w:type="spellEnd"/>
      <w:r w:rsidRPr="00D721DA">
        <w:rPr>
          <w:rFonts w:ascii="Times New Roman" w:hAnsi="Times New Roman"/>
        </w:rPr>
        <w:t xml:space="preserve"> client. </w:t>
      </w:r>
      <w:proofErr w:type="spellStart"/>
      <w:r w:rsidRPr="00D721DA">
        <w:rPr>
          <w:rFonts w:ascii="Times New Roman" w:hAnsi="Times New Roman"/>
        </w:rPr>
        <w:t>Tuy</w:t>
      </w:r>
      <w:proofErr w:type="spellEnd"/>
      <w:r w:rsidRPr="00D721DA">
        <w:rPr>
          <w:rFonts w:ascii="Times New Roman" w:hAnsi="Times New Roman"/>
        </w:rPr>
        <w:t xml:space="preserve"> </w:t>
      </w:r>
      <w:proofErr w:type="spellStart"/>
      <w:r w:rsidRPr="00D721DA">
        <w:rPr>
          <w:rFonts w:ascii="Times New Roman" w:hAnsi="Times New Roman"/>
        </w:rPr>
        <w:t>nhiên</w:t>
      </w:r>
      <w:proofErr w:type="spellEnd"/>
      <w:r w:rsidRPr="00D721DA">
        <w:rPr>
          <w:rFonts w:ascii="Times New Roman" w:hAnsi="Times New Roman"/>
        </w:rPr>
        <w:t xml:space="preserve">, </w:t>
      </w:r>
      <w:proofErr w:type="spellStart"/>
      <w:r w:rsidRPr="00D721DA">
        <w:rPr>
          <w:rFonts w:ascii="Times New Roman" w:hAnsi="Times New Roman"/>
        </w:rPr>
        <w:t>hiện</w:t>
      </w:r>
      <w:proofErr w:type="spellEnd"/>
      <w:r w:rsidRPr="00D721DA">
        <w:rPr>
          <w:rFonts w:ascii="Times New Roman" w:hAnsi="Times New Roman"/>
        </w:rPr>
        <w:t xml:space="preserve"> nay </w:t>
      </w:r>
      <w:proofErr w:type="spellStart"/>
      <w:r w:rsidRPr="00D721DA">
        <w:rPr>
          <w:rFonts w:ascii="Times New Roman" w:hAnsi="Times New Roman"/>
        </w:rPr>
        <w:t>với</w:t>
      </w:r>
      <w:proofErr w:type="spellEnd"/>
      <w:r w:rsidRPr="00D721DA">
        <w:rPr>
          <w:rFonts w:ascii="Times New Roman" w:hAnsi="Times New Roman"/>
        </w:rPr>
        <w:t xml:space="preserve"> </w:t>
      </w:r>
      <w:proofErr w:type="spellStart"/>
      <w:r w:rsidRPr="00D721DA">
        <w:rPr>
          <w:rFonts w:ascii="Times New Roman" w:hAnsi="Times New Roman"/>
        </w:rPr>
        <w:t>sự</w:t>
      </w:r>
      <w:proofErr w:type="spellEnd"/>
      <w:r w:rsidRPr="00D721DA">
        <w:rPr>
          <w:rFonts w:ascii="Times New Roman" w:hAnsi="Times New Roman"/>
        </w:rPr>
        <w:t xml:space="preserve"> </w:t>
      </w:r>
      <w:proofErr w:type="spellStart"/>
      <w:r w:rsidRPr="00D721DA">
        <w:rPr>
          <w:rFonts w:ascii="Times New Roman" w:hAnsi="Times New Roman"/>
        </w:rPr>
        <w:t>xuất</w:t>
      </w:r>
      <w:proofErr w:type="spellEnd"/>
      <w:r w:rsidRPr="00D721DA">
        <w:rPr>
          <w:rFonts w:ascii="Times New Roman" w:hAnsi="Times New Roman"/>
        </w:rPr>
        <w:t xml:space="preserve"> </w:t>
      </w:r>
      <w:proofErr w:type="spellStart"/>
      <w:r w:rsidRPr="00D721DA">
        <w:rPr>
          <w:rFonts w:ascii="Times New Roman" w:hAnsi="Times New Roman"/>
        </w:rPr>
        <w:t>hiện</w:t>
      </w:r>
      <w:proofErr w:type="spellEnd"/>
      <w:r w:rsidRPr="00D721DA">
        <w:rPr>
          <w:rFonts w:ascii="Times New Roman" w:hAnsi="Times New Roman"/>
        </w:rPr>
        <w:t xml:space="preserve"> </w:t>
      </w:r>
      <w:proofErr w:type="spellStart"/>
      <w:r w:rsidRPr="00D721DA">
        <w:rPr>
          <w:rFonts w:ascii="Times New Roman" w:hAnsi="Times New Roman"/>
        </w:rPr>
        <w:t>của</w:t>
      </w:r>
      <w:proofErr w:type="spellEnd"/>
      <w:r w:rsidRPr="00D721DA">
        <w:rPr>
          <w:rFonts w:ascii="Times New Roman" w:hAnsi="Times New Roman"/>
        </w:rPr>
        <w:t xml:space="preserve"> NodeJS </w:t>
      </w:r>
      <w:proofErr w:type="spellStart"/>
      <w:r w:rsidRPr="00D721DA">
        <w:rPr>
          <w:rFonts w:ascii="Times New Roman" w:hAnsi="Times New Roman"/>
        </w:rPr>
        <w:t>đã</w:t>
      </w:r>
      <w:proofErr w:type="spellEnd"/>
      <w:r w:rsidRPr="00D721DA">
        <w:rPr>
          <w:rFonts w:ascii="Times New Roman" w:hAnsi="Times New Roman"/>
        </w:rPr>
        <w:t xml:space="preserve"> </w:t>
      </w:r>
      <w:proofErr w:type="spellStart"/>
      <w:r w:rsidRPr="00D721DA">
        <w:rPr>
          <w:rFonts w:ascii="Times New Roman" w:hAnsi="Times New Roman"/>
        </w:rPr>
        <w:t>giúp</w:t>
      </w:r>
      <w:proofErr w:type="spellEnd"/>
      <w:r w:rsidRPr="00D721DA">
        <w:rPr>
          <w:rFonts w:ascii="Times New Roman" w:hAnsi="Times New Roman"/>
        </w:rPr>
        <w:t xml:space="preserve"> </w:t>
      </w:r>
      <w:proofErr w:type="spellStart"/>
      <w:r w:rsidRPr="00D721DA">
        <w:rPr>
          <w:rFonts w:ascii="Times New Roman" w:hAnsi="Times New Roman"/>
        </w:rPr>
        <w:t>cho</w:t>
      </w:r>
      <w:proofErr w:type="spellEnd"/>
      <w:r w:rsidRPr="00D721DA">
        <w:rPr>
          <w:rFonts w:ascii="Times New Roman" w:hAnsi="Times New Roman"/>
        </w:rPr>
        <w:t xml:space="preserve"> </w:t>
      </w:r>
      <w:proofErr w:type="spellStart"/>
      <w:r w:rsidRPr="00D721DA">
        <w:rPr>
          <w:rFonts w:ascii="Times New Roman" w:hAnsi="Times New Roman"/>
        </w:rPr>
        <w:t>Javascript</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làm</w:t>
      </w:r>
      <w:proofErr w:type="spellEnd"/>
      <w:r w:rsidRPr="00D721DA">
        <w:rPr>
          <w:rFonts w:ascii="Times New Roman" w:hAnsi="Times New Roman"/>
        </w:rPr>
        <w:t xml:space="preserve"> </w:t>
      </w:r>
      <w:proofErr w:type="spellStart"/>
      <w:r w:rsidRPr="00D721DA">
        <w:rPr>
          <w:rFonts w:ascii="Times New Roman" w:hAnsi="Times New Roman"/>
        </w:rPr>
        <w:t>việc</w:t>
      </w:r>
      <w:proofErr w:type="spellEnd"/>
      <w:r w:rsidRPr="00D721DA">
        <w:rPr>
          <w:rFonts w:ascii="Times New Roman" w:hAnsi="Times New Roman"/>
        </w:rPr>
        <w:t xml:space="preserve"> ở backend.</w:t>
      </w:r>
    </w:p>
    <w:p w14:paraId="007BD579" w14:textId="77777777" w:rsidR="00120E45" w:rsidRPr="00D721DA" w:rsidRDefault="00120E45" w:rsidP="00DA1BB9">
      <w:pPr>
        <w:spacing w:line="276" w:lineRule="auto"/>
        <w:jc w:val="both"/>
        <w:rPr>
          <w:rFonts w:ascii="Times New Roman" w:hAnsi="Times New Roman"/>
        </w:rPr>
      </w:pPr>
      <w:r w:rsidRPr="00D721DA">
        <w:rPr>
          <w:rFonts w:ascii="Times New Roman" w:hAnsi="Times New Roman"/>
        </w:rPr>
        <w:tab/>
      </w:r>
      <w:proofErr w:type="spellStart"/>
      <w:r w:rsidRPr="00D721DA">
        <w:rPr>
          <w:rFonts w:ascii="Times New Roman" w:hAnsi="Times New Roman"/>
        </w:rPr>
        <w:t>Hãy</w:t>
      </w:r>
      <w:proofErr w:type="spellEnd"/>
      <w:r w:rsidRPr="00D721DA">
        <w:rPr>
          <w:rFonts w:ascii="Times New Roman" w:hAnsi="Times New Roman"/>
        </w:rPr>
        <w:t xml:space="preserve"> </w:t>
      </w:r>
      <w:proofErr w:type="spellStart"/>
      <w:r w:rsidRPr="00D721DA">
        <w:rPr>
          <w:rFonts w:ascii="Times New Roman" w:hAnsi="Times New Roman"/>
        </w:rPr>
        <w:t>thử</w:t>
      </w:r>
      <w:proofErr w:type="spellEnd"/>
      <w:r w:rsidRPr="00D721DA">
        <w:rPr>
          <w:rFonts w:ascii="Times New Roman" w:hAnsi="Times New Roman"/>
        </w:rPr>
        <w:t xml:space="preserve"> </w:t>
      </w:r>
      <w:proofErr w:type="spellStart"/>
      <w:r w:rsidRPr="00D721DA">
        <w:rPr>
          <w:rFonts w:ascii="Times New Roman" w:hAnsi="Times New Roman"/>
        </w:rPr>
        <w:t>truy</w:t>
      </w:r>
      <w:proofErr w:type="spellEnd"/>
      <w:r w:rsidRPr="00D721DA">
        <w:rPr>
          <w:rFonts w:ascii="Times New Roman" w:hAnsi="Times New Roman"/>
        </w:rPr>
        <w:t xml:space="preserve"> </w:t>
      </w:r>
      <w:proofErr w:type="spellStart"/>
      <w:r w:rsidRPr="00D721DA">
        <w:rPr>
          <w:rFonts w:ascii="Times New Roman" w:hAnsi="Times New Roman"/>
        </w:rPr>
        <w:t>cập</w:t>
      </w:r>
      <w:proofErr w:type="spellEnd"/>
      <w:r w:rsidRPr="00D721DA">
        <w:rPr>
          <w:rFonts w:ascii="Times New Roman" w:hAnsi="Times New Roman"/>
        </w:rPr>
        <w:t xml:space="preserve"> </w:t>
      </w:r>
      <w:proofErr w:type="spellStart"/>
      <w:r w:rsidRPr="00D721DA">
        <w:rPr>
          <w:rFonts w:ascii="Times New Roman" w:hAnsi="Times New Roman"/>
        </w:rPr>
        <w:t>vào</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t>
      </w:r>
      <w:proofErr w:type="spellStart"/>
      <w:r w:rsidRPr="00D721DA">
        <w:rPr>
          <w:rFonts w:ascii="Times New Roman" w:hAnsi="Times New Roman"/>
        </w:rPr>
        <w:t>số</w:t>
      </w:r>
      <w:proofErr w:type="spellEnd"/>
      <w:r w:rsidRPr="00D721DA">
        <w:rPr>
          <w:rFonts w:ascii="Times New Roman" w:hAnsi="Times New Roman"/>
        </w:rPr>
        <w:t xml:space="preserve"> website </w:t>
      </w:r>
      <w:proofErr w:type="spellStart"/>
      <w:r w:rsidRPr="00D721DA">
        <w:rPr>
          <w:rFonts w:ascii="Times New Roman" w:hAnsi="Times New Roman"/>
        </w:rPr>
        <w:t>trên</w:t>
      </w:r>
      <w:proofErr w:type="spellEnd"/>
      <w:r w:rsidRPr="00D721DA">
        <w:rPr>
          <w:rFonts w:ascii="Times New Roman" w:hAnsi="Times New Roman"/>
        </w:rPr>
        <w:t xml:space="preserve"> internet </w:t>
      </w:r>
      <w:proofErr w:type="spellStart"/>
      <w:r w:rsidRPr="00D721DA">
        <w:rPr>
          <w:rFonts w:ascii="Times New Roman" w:hAnsi="Times New Roman"/>
        </w:rPr>
        <w:t>thì</w:t>
      </w:r>
      <w:proofErr w:type="spellEnd"/>
      <w:r w:rsidRPr="00D721DA">
        <w:rPr>
          <w:rFonts w:ascii="Times New Roman" w:hAnsi="Times New Roman"/>
        </w:rPr>
        <w:t xml:space="preserve"> </w:t>
      </w:r>
      <w:proofErr w:type="spellStart"/>
      <w:r w:rsidRPr="00D721DA">
        <w:rPr>
          <w:rFonts w:ascii="Times New Roman" w:hAnsi="Times New Roman"/>
        </w:rPr>
        <w:t>sẽ</w:t>
      </w:r>
      <w:proofErr w:type="spellEnd"/>
      <w:r w:rsidRPr="00D721DA">
        <w:rPr>
          <w:rFonts w:ascii="Times New Roman" w:hAnsi="Times New Roman"/>
        </w:rPr>
        <w:t xml:space="preserve"> </w:t>
      </w:r>
      <w:proofErr w:type="spellStart"/>
      <w:r w:rsidRPr="00D721DA">
        <w:rPr>
          <w:rFonts w:ascii="Times New Roman" w:hAnsi="Times New Roman"/>
        </w:rPr>
        <w:t>thấy</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những</w:t>
      </w:r>
      <w:proofErr w:type="spellEnd"/>
      <w:r w:rsidRPr="00D721DA">
        <w:rPr>
          <w:rFonts w:ascii="Times New Roman" w:hAnsi="Times New Roman"/>
        </w:rPr>
        <w:t xml:space="preserve"> </w:t>
      </w:r>
      <w:proofErr w:type="spellStart"/>
      <w:r w:rsidRPr="00D721DA">
        <w:rPr>
          <w:rFonts w:ascii="Times New Roman" w:hAnsi="Times New Roman"/>
        </w:rPr>
        <w:t>hiệu</w:t>
      </w:r>
      <w:proofErr w:type="spellEnd"/>
      <w:r w:rsidRPr="00D721DA">
        <w:rPr>
          <w:rFonts w:ascii="Times New Roman" w:hAnsi="Times New Roman"/>
        </w:rPr>
        <w:t xml:space="preserve"> </w:t>
      </w:r>
      <w:proofErr w:type="spellStart"/>
      <w:r w:rsidRPr="00D721DA">
        <w:rPr>
          <w:rFonts w:ascii="Times New Roman" w:hAnsi="Times New Roman"/>
        </w:rPr>
        <w:t>ứng</w:t>
      </w:r>
      <w:proofErr w:type="spellEnd"/>
      <w:r w:rsidRPr="00D721DA">
        <w:rPr>
          <w:rFonts w:ascii="Times New Roman" w:hAnsi="Times New Roman"/>
        </w:rPr>
        <w:t xml:space="preserve"> slide, menu </w:t>
      </w:r>
      <w:proofErr w:type="spellStart"/>
      <w:r w:rsidRPr="00D721DA">
        <w:rPr>
          <w:rFonts w:ascii="Times New Roman" w:hAnsi="Times New Roman"/>
        </w:rPr>
        <w:t>xổ</w:t>
      </w:r>
      <w:proofErr w:type="spellEnd"/>
      <w:r w:rsidRPr="00D721DA">
        <w:rPr>
          <w:rFonts w:ascii="Times New Roman" w:hAnsi="Times New Roman"/>
        </w:rPr>
        <w:t xml:space="preserve"> </w:t>
      </w:r>
      <w:proofErr w:type="spellStart"/>
      <w:r w:rsidRPr="00D721DA">
        <w:rPr>
          <w:rFonts w:ascii="Times New Roman" w:hAnsi="Times New Roman"/>
        </w:rPr>
        <w:t>xuống</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hình</w:t>
      </w:r>
      <w:proofErr w:type="spellEnd"/>
      <w:r w:rsidRPr="00D721DA">
        <w:rPr>
          <w:rFonts w:ascii="Times New Roman" w:hAnsi="Times New Roman"/>
        </w:rPr>
        <w:t xml:space="preserve"> </w:t>
      </w:r>
      <w:proofErr w:type="spellStart"/>
      <w:r w:rsidRPr="00D721DA">
        <w:rPr>
          <w:rFonts w:ascii="Times New Roman" w:hAnsi="Times New Roman"/>
        </w:rPr>
        <w:t>ảnh</w:t>
      </w:r>
      <w:proofErr w:type="spellEnd"/>
      <w:r w:rsidRPr="00D721DA">
        <w:rPr>
          <w:rFonts w:ascii="Times New Roman" w:hAnsi="Times New Roman"/>
        </w:rPr>
        <w:t xml:space="preserve"> </w:t>
      </w:r>
      <w:proofErr w:type="spellStart"/>
      <w:r w:rsidRPr="00D721DA">
        <w:rPr>
          <w:rFonts w:ascii="Times New Roman" w:hAnsi="Times New Roman"/>
        </w:rPr>
        <w:t>chạy</w:t>
      </w:r>
      <w:proofErr w:type="spellEnd"/>
      <w:r w:rsidRPr="00D721DA">
        <w:rPr>
          <w:rFonts w:ascii="Times New Roman" w:hAnsi="Times New Roman"/>
        </w:rPr>
        <w:t xml:space="preserve"> qua </w:t>
      </w:r>
      <w:proofErr w:type="spellStart"/>
      <w:r w:rsidRPr="00D721DA">
        <w:rPr>
          <w:rFonts w:ascii="Times New Roman" w:hAnsi="Times New Roman"/>
        </w:rPr>
        <w:t>chạy</w:t>
      </w:r>
      <w:proofErr w:type="spellEnd"/>
      <w:r w:rsidRPr="00D721DA">
        <w:rPr>
          <w:rFonts w:ascii="Times New Roman" w:hAnsi="Times New Roman"/>
        </w:rPr>
        <w:t xml:space="preserve"> </w:t>
      </w:r>
      <w:proofErr w:type="spellStart"/>
      <w:r w:rsidRPr="00D721DA">
        <w:rPr>
          <w:rFonts w:ascii="Times New Roman" w:hAnsi="Times New Roman"/>
        </w:rPr>
        <w:t>lại</w:t>
      </w:r>
      <w:proofErr w:type="spellEnd"/>
      <w:r w:rsidRPr="00D721DA">
        <w:rPr>
          <w:rFonts w:ascii="Times New Roman" w:hAnsi="Times New Roman"/>
        </w:rPr>
        <w:t xml:space="preserve"> </w:t>
      </w:r>
      <w:proofErr w:type="spellStart"/>
      <w:r w:rsidRPr="00D721DA">
        <w:rPr>
          <w:rFonts w:ascii="Times New Roman" w:hAnsi="Times New Roman"/>
        </w:rPr>
        <w:t>rất</w:t>
      </w:r>
      <w:proofErr w:type="spellEnd"/>
      <w:r w:rsidRPr="00D721DA">
        <w:rPr>
          <w:rFonts w:ascii="Times New Roman" w:hAnsi="Times New Roman"/>
        </w:rPr>
        <w:t xml:space="preserve"> </w:t>
      </w:r>
      <w:proofErr w:type="spellStart"/>
      <w:r w:rsidRPr="00D721DA">
        <w:rPr>
          <w:rFonts w:ascii="Times New Roman" w:hAnsi="Times New Roman"/>
        </w:rPr>
        <w:t>đẹp</w:t>
      </w:r>
      <w:proofErr w:type="spellEnd"/>
      <w:r w:rsidRPr="00D721DA">
        <w:rPr>
          <w:rFonts w:ascii="Times New Roman" w:hAnsi="Times New Roman"/>
        </w:rPr>
        <w:t xml:space="preserve">. </w:t>
      </w:r>
      <w:proofErr w:type="spellStart"/>
      <w:r w:rsidRPr="00D721DA">
        <w:rPr>
          <w:rFonts w:ascii="Times New Roman" w:hAnsi="Times New Roman"/>
        </w:rPr>
        <w:t>tất</w:t>
      </w:r>
      <w:proofErr w:type="spellEnd"/>
      <w:r w:rsidRPr="00D721DA">
        <w:rPr>
          <w:rFonts w:ascii="Times New Roman" w:hAnsi="Times New Roman"/>
        </w:rPr>
        <w:t xml:space="preserve"> </w:t>
      </w:r>
      <w:proofErr w:type="spellStart"/>
      <w:r w:rsidRPr="00D721DA">
        <w:rPr>
          <w:rFonts w:ascii="Times New Roman" w:hAnsi="Times New Roman"/>
        </w:rPr>
        <w:t>cả</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chức</w:t>
      </w:r>
      <w:proofErr w:type="spellEnd"/>
      <w:r w:rsidRPr="00D721DA">
        <w:rPr>
          <w:rFonts w:ascii="Times New Roman" w:hAnsi="Times New Roman"/>
        </w:rPr>
        <w:t xml:space="preserve"> </w:t>
      </w:r>
      <w:proofErr w:type="spellStart"/>
      <w:r w:rsidRPr="00D721DA">
        <w:rPr>
          <w:rFonts w:ascii="Times New Roman" w:hAnsi="Times New Roman"/>
        </w:rPr>
        <w:t>năng</w:t>
      </w:r>
      <w:proofErr w:type="spellEnd"/>
      <w:r w:rsidRPr="00D721DA">
        <w:rPr>
          <w:rFonts w:ascii="Times New Roman" w:hAnsi="Times New Roman"/>
        </w:rPr>
        <w:t xml:space="preserve"> </w:t>
      </w:r>
      <w:proofErr w:type="spellStart"/>
      <w:r w:rsidRPr="00D721DA">
        <w:rPr>
          <w:rFonts w:ascii="Times New Roman" w:hAnsi="Times New Roman"/>
        </w:rPr>
        <w:t>này</w:t>
      </w:r>
      <w:proofErr w:type="spellEnd"/>
      <w:r w:rsidRPr="00D721DA">
        <w:rPr>
          <w:rFonts w:ascii="Times New Roman" w:hAnsi="Times New Roman"/>
        </w:rPr>
        <w:t xml:space="preserve"> </w:t>
      </w:r>
      <w:proofErr w:type="spellStart"/>
      <w:r w:rsidRPr="00D721DA">
        <w:rPr>
          <w:rFonts w:ascii="Times New Roman" w:hAnsi="Times New Roman"/>
        </w:rPr>
        <w:t>đều</w:t>
      </w:r>
      <w:proofErr w:type="spellEnd"/>
      <w:r w:rsidRPr="00D721DA">
        <w:rPr>
          <w:rFonts w:ascii="Times New Roman" w:hAnsi="Times New Roman"/>
        </w:rPr>
        <w:t xml:space="preserve"> </w:t>
      </w:r>
      <w:proofErr w:type="spellStart"/>
      <w:r w:rsidRPr="00D721DA">
        <w:rPr>
          <w:rFonts w:ascii="Times New Roman" w:hAnsi="Times New Roman"/>
        </w:rPr>
        <w:t>được</w:t>
      </w:r>
      <w:proofErr w:type="spellEnd"/>
      <w:r w:rsidRPr="00D721DA">
        <w:rPr>
          <w:rFonts w:ascii="Times New Roman" w:hAnsi="Times New Roman"/>
        </w:rPr>
        <w:t xml:space="preserve"> </w:t>
      </w:r>
      <w:proofErr w:type="spellStart"/>
      <w:r w:rsidRPr="00D721DA">
        <w:rPr>
          <w:rFonts w:ascii="Times New Roman" w:hAnsi="Times New Roman"/>
        </w:rPr>
        <w:t>xử</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rPr>
        <w:t xml:space="preserve"> </w:t>
      </w:r>
      <w:proofErr w:type="spellStart"/>
      <w:r w:rsidRPr="00D721DA">
        <w:rPr>
          <w:rFonts w:ascii="Times New Roman" w:hAnsi="Times New Roman"/>
        </w:rPr>
        <w:t>bằng</w:t>
      </w:r>
      <w:proofErr w:type="spellEnd"/>
      <w:r w:rsidRPr="00D721DA">
        <w:rPr>
          <w:rFonts w:ascii="Times New Roman" w:hAnsi="Times New Roman"/>
        </w:rPr>
        <w:t xml:space="preserve"> </w:t>
      </w:r>
      <w:proofErr w:type="spellStart"/>
      <w:r w:rsidRPr="00D721DA">
        <w:rPr>
          <w:rFonts w:ascii="Times New Roman" w:hAnsi="Times New Roman"/>
        </w:rPr>
        <w:t>Javascript</w:t>
      </w:r>
      <w:proofErr w:type="spellEnd"/>
      <w:r w:rsidRPr="00D721DA">
        <w:rPr>
          <w:rFonts w:ascii="Times New Roman" w:hAnsi="Times New Roman"/>
        </w:rPr>
        <w:t>.</w:t>
      </w:r>
    </w:p>
    <w:p w14:paraId="36432D63" w14:textId="12CE0896" w:rsidR="003358B2" w:rsidRPr="00D721DA" w:rsidRDefault="003358B2" w:rsidP="001336CF">
      <w:pPr>
        <w:jc w:val="both"/>
        <w:rPr>
          <w:rFonts w:ascii="Times New Roman" w:hAnsi="Times New Roman"/>
        </w:rPr>
      </w:pPr>
      <w:bookmarkStart w:id="186" w:name="_Toc6688608"/>
      <w:bookmarkStart w:id="187" w:name="_Toc7978879"/>
    </w:p>
    <w:p w14:paraId="21D594DB" w14:textId="27E4DD0D" w:rsidR="00DA1BB9" w:rsidRPr="00DA1BB9" w:rsidRDefault="00AF7419" w:rsidP="00B65F68">
      <w:pPr>
        <w:pStyle w:val="Heading2"/>
        <w:numPr>
          <w:ilvl w:val="0"/>
          <w:numId w:val="7"/>
        </w:numPr>
        <w:spacing w:before="80" w:line="312" w:lineRule="auto"/>
        <w:jc w:val="both"/>
        <w:rPr>
          <w:rFonts w:ascii="Times New Roman" w:hAnsi="Times New Roman"/>
          <w:sz w:val="30"/>
          <w:szCs w:val="30"/>
        </w:rPr>
      </w:pPr>
      <w:bookmarkStart w:id="188" w:name="_Toc104211876"/>
      <w:bookmarkStart w:id="189" w:name="_Toc105574623"/>
      <w:proofErr w:type="spellStart"/>
      <w:r w:rsidRPr="00D721DA">
        <w:rPr>
          <w:rFonts w:ascii="Times New Roman" w:hAnsi="Times New Roman"/>
          <w:sz w:val="30"/>
          <w:szCs w:val="30"/>
        </w:rPr>
        <w:t>Yêu</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cầu</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của</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hệ</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thống</w:t>
      </w:r>
      <w:bookmarkEnd w:id="188"/>
      <w:bookmarkEnd w:id="189"/>
      <w:proofErr w:type="spellEnd"/>
    </w:p>
    <w:p w14:paraId="4203F306" w14:textId="77777777" w:rsidR="00CD7C99" w:rsidRPr="00D721DA" w:rsidRDefault="00CD7C99" w:rsidP="00B65F68">
      <w:pPr>
        <w:pStyle w:val="ListParagraph"/>
        <w:keepNext/>
        <w:numPr>
          <w:ilvl w:val="0"/>
          <w:numId w:val="19"/>
        </w:numPr>
        <w:spacing w:before="240" w:after="60"/>
        <w:outlineLvl w:val="2"/>
        <w:rPr>
          <w:rFonts w:ascii="Times New Roman" w:hAnsi="Times New Roman"/>
          <w:b/>
          <w:bCs/>
          <w:vanish/>
          <w:sz w:val="26"/>
          <w:szCs w:val="26"/>
        </w:rPr>
      </w:pPr>
      <w:bookmarkStart w:id="190" w:name="_Toc105186849"/>
      <w:bookmarkStart w:id="191" w:name="_Toc105188699"/>
      <w:bookmarkStart w:id="192" w:name="_Toc105188735"/>
      <w:bookmarkStart w:id="193" w:name="_Toc105189127"/>
      <w:bookmarkStart w:id="194" w:name="_Toc105190320"/>
      <w:bookmarkStart w:id="195" w:name="_Toc105191756"/>
      <w:bookmarkStart w:id="196" w:name="_Toc105191830"/>
      <w:bookmarkStart w:id="197" w:name="_Toc105191973"/>
      <w:bookmarkStart w:id="198" w:name="_Toc105192084"/>
      <w:bookmarkStart w:id="199" w:name="_Toc105574624"/>
      <w:bookmarkEnd w:id="190"/>
      <w:bookmarkEnd w:id="191"/>
      <w:bookmarkEnd w:id="192"/>
      <w:bookmarkEnd w:id="193"/>
      <w:bookmarkEnd w:id="194"/>
      <w:bookmarkEnd w:id="195"/>
      <w:bookmarkEnd w:id="196"/>
      <w:bookmarkEnd w:id="197"/>
      <w:bookmarkEnd w:id="198"/>
      <w:bookmarkEnd w:id="199"/>
    </w:p>
    <w:p w14:paraId="04B42C03" w14:textId="77777777" w:rsidR="00CD7C99" w:rsidRPr="00D721DA" w:rsidRDefault="00CD7C99" w:rsidP="00B65F68">
      <w:pPr>
        <w:pStyle w:val="ListParagraph"/>
        <w:keepNext/>
        <w:numPr>
          <w:ilvl w:val="0"/>
          <w:numId w:val="19"/>
        </w:numPr>
        <w:spacing w:before="240" w:after="60"/>
        <w:outlineLvl w:val="2"/>
        <w:rPr>
          <w:rFonts w:ascii="Times New Roman" w:hAnsi="Times New Roman"/>
          <w:b/>
          <w:bCs/>
          <w:vanish/>
          <w:sz w:val="26"/>
          <w:szCs w:val="26"/>
        </w:rPr>
      </w:pPr>
      <w:bookmarkStart w:id="200" w:name="_Toc105186850"/>
      <w:bookmarkStart w:id="201" w:name="_Toc105188700"/>
      <w:bookmarkStart w:id="202" w:name="_Toc105188736"/>
      <w:bookmarkStart w:id="203" w:name="_Toc105189128"/>
      <w:bookmarkStart w:id="204" w:name="_Toc105190321"/>
      <w:bookmarkStart w:id="205" w:name="_Toc105191757"/>
      <w:bookmarkStart w:id="206" w:name="_Toc105191831"/>
      <w:bookmarkStart w:id="207" w:name="_Toc105191974"/>
      <w:bookmarkStart w:id="208" w:name="_Toc105192085"/>
      <w:bookmarkStart w:id="209" w:name="_Toc105574625"/>
      <w:bookmarkEnd w:id="200"/>
      <w:bookmarkEnd w:id="201"/>
      <w:bookmarkEnd w:id="202"/>
      <w:bookmarkEnd w:id="203"/>
      <w:bookmarkEnd w:id="204"/>
      <w:bookmarkEnd w:id="205"/>
      <w:bookmarkEnd w:id="206"/>
      <w:bookmarkEnd w:id="207"/>
      <w:bookmarkEnd w:id="208"/>
      <w:bookmarkEnd w:id="209"/>
    </w:p>
    <w:p w14:paraId="30453D4C" w14:textId="2C8EFE07" w:rsidR="00046D8E" w:rsidRPr="00D721DA" w:rsidRDefault="00046D8E" w:rsidP="00B65F68">
      <w:pPr>
        <w:pStyle w:val="Heading3"/>
        <w:numPr>
          <w:ilvl w:val="1"/>
          <w:numId w:val="19"/>
        </w:numPr>
        <w:spacing w:before="0"/>
        <w:ind w:left="630"/>
        <w:rPr>
          <w:rFonts w:ascii="Times New Roman" w:hAnsi="Times New Roman"/>
          <w:sz w:val="30"/>
          <w:szCs w:val="30"/>
        </w:rPr>
      </w:pPr>
      <w:bookmarkStart w:id="210" w:name="_Toc105574626"/>
      <w:proofErr w:type="spellStart"/>
      <w:r w:rsidRPr="00D721DA">
        <w:rPr>
          <w:rFonts w:ascii="Times New Roman" w:hAnsi="Times New Roman"/>
          <w:sz w:val="30"/>
          <w:szCs w:val="30"/>
        </w:rPr>
        <w:t>Chức</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năng</w:t>
      </w:r>
      <w:bookmarkEnd w:id="210"/>
      <w:proofErr w:type="spellEnd"/>
    </w:p>
    <w:p w14:paraId="66BC974F" w14:textId="28A717DE" w:rsidR="00A17CC1" w:rsidRPr="00D721DA" w:rsidRDefault="00A17CC1" w:rsidP="00B65F68">
      <w:pPr>
        <w:pStyle w:val="ListParagraph"/>
        <w:numPr>
          <w:ilvl w:val="0"/>
          <w:numId w:val="18"/>
        </w:numPr>
        <w:spacing w:line="276" w:lineRule="auto"/>
        <w:ind w:left="900" w:hanging="180"/>
        <w:rPr>
          <w:rFonts w:ascii="Times New Roman" w:hAnsi="Times New Roman"/>
        </w:rPr>
      </w:pPr>
      <w:proofErr w:type="spellStart"/>
      <w:r w:rsidRPr="00D721DA">
        <w:rPr>
          <w:rFonts w:ascii="Times New Roman" w:hAnsi="Times New Roman"/>
        </w:rPr>
        <w:t>Xem</w:t>
      </w:r>
      <w:proofErr w:type="spellEnd"/>
      <w:r w:rsidRPr="00D721DA">
        <w:rPr>
          <w:rFonts w:ascii="Times New Roman" w:hAnsi="Times New Roman"/>
        </w:rPr>
        <w:t xml:space="preserve"> </w:t>
      </w:r>
      <w:proofErr w:type="spellStart"/>
      <w:r w:rsidRPr="00D721DA">
        <w:rPr>
          <w:rFonts w:ascii="Times New Roman" w:hAnsi="Times New Roman"/>
        </w:rPr>
        <w:t>thông</w:t>
      </w:r>
      <w:proofErr w:type="spellEnd"/>
      <w:r w:rsidRPr="00D721DA">
        <w:rPr>
          <w:rFonts w:ascii="Times New Roman" w:hAnsi="Times New Roman"/>
        </w:rPr>
        <w:t xml:space="preserve"> tin phim </w:t>
      </w:r>
      <w:proofErr w:type="spellStart"/>
      <w:r w:rsidRPr="00D721DA">
        <w:rPr>
          <w:rFonts w:ascii="Times New Roman" w:hAnsi="Times New Roman"/>
        </w:rPr>
        <w:t>đang</w:t>
      </w:r>
      <w:proofErr w:type="spellEnd"/>
      <w:r w:rsidRPr="00D721DA">
        <w:rPr>
          <w:rFonts w:ascii="Times New Roman" w:hAnsi="Times New Roman"/>
        </w:rPr>
        <w:t xml:space="preserve"> </w:t>
      </w:r>
      <w:proofErr w:type="spellStart"/>
      <w:r w:rsidRPr="00D721DA">
        <w:rPr>
          <w:rFonts w:ascii="Times New Roman" w:hAnsi="Times New Roman"/>
        </w:rPr>
        <w:t>chiếu</w:t>
      </w:r>
      <w:proofErr w:type="spellEnd"/>
      <w:r w:rsidRPr="00D721DA">
        <w:rPr>
          <w:rFonts w:ascii="Times New Roman" w:hAnsi="Times New Roman"/>
        </w:rPr>
        <w:t xml:space="preserve"> </w:t>
      </w:r>
      <w:proofErr w:type="spellStart"/>
      <w:r w:rsidRPr="00D721DA">
        <w:rPr>
          <w:rFonts w:ascii="Times New Roman" w:hAnsi="Times New Roman"/>
        </w:rPr>
        <w:t>trên</w:t>
      </w:r>
      <w:proofErr w:type="spellEnd"/>
      <w:r w:rsidRPr="00D721DA">
        <w:rPr>
          <w:rFonts w:ascii="Times New Roman" w:hAnsi="Times New Roman"/>
        </w:rPr>
        <w:t xml:space="preserve"> </w:t>
      </w:r>
      <w:proofErr w:type="spellStart"/>
      <w:r w:rsidRPr="00D721DA">
        <w:rPr>
          <w:rFonts w:ascii="Times New Roman" w:hAnsi="Times New Roman"/>
        </w:rPr>
        <w:t>rạp</w:t>
      </w:r>
      <w:proofErr w:type="spellEnd"/>
      <w:r w:rsidRPr="00D721DA">
        <w:rPr>
          <w:rFonts w:ascii="Times New Roman" w:hAnsi="Times New Roman"/>
        </w:rPr>
        <w:t xml:space="preserve"> </w:t>
      </w:r>
    </w:p>
    <w:p w14:paraId="6C05B173" w14:textId="77777777" w:rsidR="00A17CC1" w:rsidRPr="00D721DA" w:rsidRDefault="00A17CC1" w:rsidP="00B65F68">
      <w:pPr>
        <w:pStyle w:val="ListParagraph"/>
        <w:numPr>
          <w:ilvl w:val="0"/>
          <w:numId w:val="18"/>
        </w:numPr>
        <w:spacing w:line="276" w:lineRule="auto"/>
        <w:ind w:left="900" w:hanging="180"/>
        <w:rPr>
          <w:rFonts w:ascii="Times New Roman" w:hAnsi="Times New Roman"/>
        </w:rPr>
      </w:pPr>
      <w:proofErr w:type="spellStart"/>
      <w:r w:rsidRPr="00D721DA">
        <w:rPr>
          <w:rFonts w:ascii="Times New Roman" w:hAnsi="Times New Roman"/>
        </w:rPr>
        <w:t>Xem</w:t>
      </w:r>
      <w:proofErr w:type="spellEnd"/>
      <w:r w:rsidRPr="00D721DA">
        <w:rPr>
          <w:rFonts w:ascii="Times New Roman" w:hAnsi="Times New Roman"/>
        </w:rPr>
        <w:t xml:space="preserve"> trailer phim</w:t>
      </w:r>
    </w:p>
    <w:p w14:paraId="34D249D8" w14:textId="4898D1BE" w:rsidR="00D721DA" w:rsidRPr="00DA1BB9" w:rsidRDefault="00A17CC1" w:rsidP="00B65F68">
      <w:pPr>
        <w:pStyle w:val="ListParagraph"/>
        <w:numPr>
          <w:ilvl w:val="0"/>
          <w:numId w:val="18"/>
        </w:numPr>
        <w:spacing w:line="276" w:lineRule="auto"/>
        <w:ind w:left="900" w:hanging="180"/>
        <w:rPr>
          <w:rFonts w:ascii="Times New Roman" w:hAnsi="Times New Roman"/>
        </w:rPr>
      </w:pPr>
      <w:proofErr w:type="spellStart"/>
      <w:r w:rsidRPr="00D721DA">
        <w:rPr>
          <w:rFonts w:ascii="Times New Roman" w:hAnsi="Times New Roman"/>
        </w:rPr>
        <w:t>Đọc</w:t>
      </w:r>
      <w:proofErr w:type="spellEnd"/>
      <w:r w:rsidRPr="00D721DA">
        <w:rPr>
          <w:rFonts w:ascii="Times New Roman" w:hAnsi="Times New Roman"/>
        </w:rPr>
        <w:t xml:space="preserve"> </w:t>
      </w:r>
      <w:proofErr w:type="spellStart"/>
      <w:r w:rsidRPr="00D721DA">
        <w:rPr>
          <w:rFonts w:ascii="Times New Roman" w:hAnsi="Times New Roman"/>
        </w:rPr>
        <w:t>bình</w:t>
      </w:r>
      <w:proofErr w:type="spellEnd"/>
      <w:r w:rsidRPr="00D721DA">
        <w:rPr>
          <w:rFonts w:ascii="Times New Roman" w:hAnsi="Times New Roman"/>
        </w:rPr>
        <w:t xml:space="preserve"> </w:t>
      </w:r>
      <w:proofErr w:type="spellStart"/>
      <w:r w:rsidRPr="00D721DA">
        <w:rPr>
          <w:rFonts w:ascii="Times New Roman" w:hAnsi="Times New Roman"/>
        </w:rPr>
        <w:t>luận</w:t>
      </w:r>
      <w:proofErr w:type="spellEnd"/>
      <w:r w:rsidRPr="00D721DA">
        <w:rPr>
          <w:rFonts w:ascii="Times New Roman" w:hAnsi="Times New Roman"/>
        </w:rPr>
        <w:t xml:space="preserve"> review phim</w:t>
      </w:r>
    </w:p>
    <w:p w14:paraId="0025AE77" w14:textId="75948502" w:rsidR="00FA13C1" w:rsidRPr="00D721DA" w:rsidRDefault="00A17CC1" w:rsidP="00B65F68">
      <w:pPr>
        <w:pStyle w:val="Heading3"/>
        <w:numPr>
          <w:ilvl w:val="1"/>
          <w:numId w:val="19"/>
        </w:numPr>
        <w:ind w:left="630"/>
        <w:rPr>
          <w:rFonts w:ascii="Times New Roman" w:hAnsi="Times New Roman"/>
          <w:sz w:val="30"/>
          <w:szCs w:val="30"/>
        </w:rPr>
      </w:pPr>
      <w:bookmarkStart w:id="211" w:name="_Toc105574627"/>
      <w:bookmarkStart w:id="212" w:name="_Toc6684088"/>
      <w:bookmarkStart w:id="213" w:name="_Toc6684149"/>
      <w:bookmarkStart w:id="214" w:name="_Toc6688635"/>
      <w:bookmarkStart w:id="215" w:name="_Toc7253383"/>
      <w:bookmarkStart w:id="216" w:name="_Toc7978900"/>
      <w:bookmarkStart w:id="217" w:name="_Toc8806014"/>
      <w:bookmarkStart w:id="218" w:name="_Toc9016582"/>
      <w:bookmarkEnd w:id="186"/>
      <w:bookmarkEnd w:id="187"/>
      <w:r w:rsidRPr="00D721DA">
        <w:rPr>
          <w:rFonts w:ascii="Times New Roman" w:hAnsi="Times New Roman"/>
          <w:sz w:val="30"/>
          <w:szCs w:val="30"/>
        </w:rPr>
        <w:t xml:space="preserve">Phi </w:t>
      </w:r>
      <w:proofErr w:type="spellStart"/>
      <w:r w:rsidRPr="00D721DA">
        <w:rPr>
          <w:rFonts w:ascii="Times New Roman" w:hAnsi="Times New Roman"/>
          <w:sz w:val="30"/>
          <w:szCs w:val="30"/>
        </w:rPr>
        <w:t>chức</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năng</w:t>
      </w:r>
      <w:bookmarkEnd w:id="211"/>
      <w:proofErr w:type="spellEnd"/>
    </w:p>
    <w:p w14:paraId="390AC9AA" w14:textId="77777777" w:rsidR="00A17CC1" w:rsidRPr="00D721DA" w:rsidRDefault="00A17CC1" w:rsidP="00B65F68">
      <w:pPr>
        <w:pStyle w:val="ListParagraph"/>
        <w:numPr>
          <w:ilvl w:val="0"/>
          <w:numId w:val="20"/>
        </w:numPr>
        <w:tabs>
          <w:tab w:val="left" w:pos="900"/>
        </w:tabs>
        <w:spacing w:line="276" w:lineRule="auto"/>
        <w:ind w:firstLine="0"/>
        <w:rPr>
          <w:rFonts w:ascii="Times New Roman" w:hAnsi="Times New Roman"/>
        </w:rPr>
      </w:pP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đặt</w:t>
      </w:r>
      <w:proofErr w:type="spellEnd"/>
      <w:r w:rsidRPr="00D721DA">
        <w:rPr>
          <w:rFonts w:ascii="Times New Roman" w:hAnsi="Times New Roman"/>
        </w:rPr>
        <w:t xml:space="preserve"> </w:t>
      </w:r>
      <w:proofErr w:type="spellStart"/>
      <w:r w:rsidRPr="00D721DA">
        <w:rPr>
          <w:rFonts w:ascii="Times New Roman" w:hAnsi="Times New Roman"/>
        </w:rPr>
        <w:t>vé</w:t>
      </w:r>
      <w:proofErr w:type="spellEnd"/>
      <w:r w:rsidRPr="00D721DA">
        <w:rPr>
          <w:rFonts w:ascii="Times New Roman" w:hAnsi="Times New Roman"/>
        </w:rPr>
        <w:t xml:space="preserve"> </w:t>
      </w:r>
      <w:proofErr w:type="spellStart"/>
      <w:r w:rsidRPr="00D721DA">
        <w:rPr>
          <w:rFonts w:ascii="Times New Roman" w:hAnsi="Times New Roman"/>
        </w:rPr>
        <w:t>vì</w:t>
      </w:r>
      <w:proofErr w:type="spellEnd"/>
      <w:r w:rsidRPr="00D721DA">
        <w:rPr>
          <w:rFonts w:ascii="Times New Roman" w:hAnsi="Times New Roman"/>
        </w:rPr>
        <w:t xml:space="preserve"> </w:t>
      </w: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hoàn</w:t>
      </w:r>
      <w:proofErr w:type="spellEnd"/>
      <w:r w:rsidRPr="00D721DA">
        <w:rPr>
          <w:rFonts w:ascii="Times New Roman" w:hAnsi="Times New Roman"/>
        </w:rPr>
        <w:t xml:space="preserve"> </w:t>
      </w:r>
      <w:proofErr w:type="spellStart"/>
      <w:r w:rsidRPr="00D721DA">
        <w:rPr>
          <w:rFonts w:ascii="Times New Roman" w:hAnsi="Times New Roman"/>
        </w:rPr>
        <w:t>thiện</w:t>
      </w:r>
      <w:proofErr w:type="spellEnd"/>
      <w:r w:rsidRPr="00D721DA">
        <w:rPr>
          <w:rFonts w:ascii="Times New Roman" w:hAnsi="Times New Roman"/>
        </w:rPr>
        <w:t xml:space="preserve"> </w:t>
      </w:r>
      <w:proofErr w:type="spellStart"/>
      <w:r w:rsidRPr="00D721DA">
        <w:rPr>
          <w:rFonts w:ascii="Times New Roman" w:hAnsi="Times New Roman"/>
        </w:rPr>
        <w:t>hệ</w:t>
      </w:r>
      <w:proofErr w:type="spellEnd"/>
      <w:r w:rsidRPr="00D721DA">
        <w:rPr>
          <w:rFonts w:ascii="Times New Roman" w:hAnsi="Times New Roman"/>
        </w:rPr>
        <w:t xml:space="preserve"> </w:t>
      </w:r>
      <w:proofErr w:type="spellStart"/>
      <w:r w:rsidRPr="00D721DA">
        <w:rPr>
          <w:rFonts w:ascii="Times New Roman" w:hAnsi="Times New Roman"/>
        </w:rPr>
        <w:t>thống</w:t>
      </w:r>
      <w:proofErr w:type="spellEnd"/>
      <w:r w:rsidRPr="00D721DA">
        <w:rPr>
          <w:rFonts w:ascii="Times New Roman" w:hAnsi="Times New Roman"/>
        </w:rPr>
        <w:t xml:space="preserve"> </w:t>
      </w:r>
      <w:proofErr w:type="spellStart"/>
      <w:r w:rsidRPr="00D721DA">
        <w:rPr>
          <w:rFonts w:ascii="Times New Roman" w:hAnsi="Times New Roman"/>
        </w:rPr>
        <w:t>đặt</w:t>
      </w:r>
      <w:proofErr w:type="spellEnd"/>
      <w:r w:rsidRPr="00D721DA">
        <w:rPr>
          <w:rFonts w:ascii="Times New Roman" w:hAnsi="Times New Roman"/>
        </w:rPr>
        <w:t xml:space="preserve"> </w:t>
      </w:r>
      <w:proofErr w:type="spellStart"/>
      <w:r w:rsidRPr="00D721DA">
        <w:rPr>
          <w:rFonts w:ascii="Times New Roman" w:hAnsi="Times New Roman"/>
        </w:rPr>
        <w:t>vé</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kết</w:t>
      </w:r>
      <w:proofErr w:type="spellEnd"/>
      <w:r w:rsidRPr="00D721DA">
        <w:rPr>
          <w:rFonts w:ascii="Times New Roman" w:hAnsi="Times New Roman"/>
        </w:rPr>
        <w:t xml:space="preserve"> </w:t>
      </w:r>
      <w:proofErr w:type="spellStart"/>
      <w:r w:rsidRPr="00D721DA">
        <w:rPr>
          <w:rFonts w:ascii="Times New Roman" w:hAnsi="Times New Roman"/>
        </w:rPr>
        <w:t>nối</w:t>
      </w:r>
      <w:proofErr w:type="spellEnd"/>
      <w:r w:rsidRPr="00D721DA">
        <w:rPr>
          <w:rFonts w:ascii="Times New Roman" w:hAnsi="Times New Roman"/>
        </w:rPr>
        <w:t xml:space="preserve"> database</w:t>
      </w:r>
    </w:p>
    <w:p w14:paraId="6DE75A18" w14:textId="77777777" w:rsidR="00A17CC1" w:rsidRPr="00D721DA" w:rsidRDefault="00A17CC1" w:rsidP="00B65F68">
      <w:pPr>
        <w:pStyle w:val="ListParagraph"/>
        <w:numPr>
          <w:ilvl w:val="0"/>
          <w:numId w:val="20"/>
        </w:numPr>
        <w:tabs>
          <w:tab w:val="left" w:pos="900"/>
        </w:tabs>
        <w:spacing w:line="276" w:lineRule="auto"/>
        <w:ind w:firstLine="0"/>
        <w:rPr>
          <w:rFonts w:ascii="Times New Roman" w:hAnsi="Times New Roman"/>
        </w:rPr>
      </w:pP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xây</w:t>
      </w:r>
      <w:proofErr w:type="spellEnd"/>
      <w:r w:rsidRPr="00D721DA">
        <w:rPr>
          <w:rFonts w:ascii="Times New Roman" w:hAnsi="Times New Roman"/>
        </w:rPr>
        <w:t xml:space="preserve"> </w:t>
      </w:r>
      <w:proofErr w:type="spellStart"/>
      <w:r w:rsidRPr="00D721DA">
        <w:rPr>
          <w:rFonts w:ascii="Times New Roman" w:hAnsi="Times New Roman"/>
        </w:rPr>
        <w:t>dựng</w:t>
      </w:r>
      <w:proofErr w:type="spellEnd"/>
      <w:r w:rsidRPr="00D721DA">
        <w:rPr>
          <w:rFonts w:ascii="Times New Roman" w:hAnsi="Times New Roman"/>
        </w:rPr>
        <w:t xml:space="preserve"> </w:t>
      </w:r>
      <w:proofErr w:type="spellStart"/>
      <w:r w:rsidRPr="00D721DA">
        <w:rPr>
          <w:rFonts w:ascii="Times New Roman" w:hAnsi="Times New Roman"/>
        </w:rPr>
        <w:t>được</w:t>
      </w:r>
      <w:proofErr w:type="spellEnd"/>
      <w:r w:rsidRPr="00D721DA">
        <w:rPr>
          <w:rFonts w:ascii="Times New Roman" w:hAnsi="Times New Roman"/>
        </w:rPr>
        <w:t xml:space="preserve"> </w:t>
      </w:r>
      <w:proofErr w:type="spellStart"/>
      <w:r w:rsidRPr="00D721DA">
        <w:rPr>
          <w:rFonts w:ascii="Times New Roman" w:hAnsi="Times New Roman"/>
        </w:rPr>
        <w:t>hệ</w:t>
      </w:r>
      <w:proofErr w:type="spellEnd"/>
      <w:r w:rsidRPr="00D721DA">
        <w:rPr>
          <w:rFonts w:ascii="Times New Roman" w:hAnsi="Times New Roman"/>
        </w:rPr>
        <w:t xml:space="preserve"> </w:t>
      </w: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trị</w:t>
      </w:r>
      <w:proofErr w:type="spellEnd"/>
      <w:r w:rsidRPr="00D721DA">
        <w:rPr>
          <w:rFonts w:ascii="Times New Roman" w:hAnsi="Times New Roman"/>
        </w:rPr>
        <w:t xml:space="preserve"> </w:t>
      </w:r>
      <w:proofErr w:type="spellStart"/>
      <w:r w:rsidRPr="00D721DA">
        <w:rPr>
          <w:rFonts w:ascii="Times New Roman" w:hAnsi="Times New Roman"/>
        </w:rPr>
        <w:t>cơ</w:t>
      </w:r>
      <w:proofErr w:type="spellEnd"/>
      <w:r w:rsidRPr="00D721DA">
        <w:rPr>
          <w:rFonts w:ascii="Times New Roman" w:hAnsi="Times New Roman"/>
        </w:rPr>
        <w:t xml:space="preserve"> </w:t>
      </w:r>
      <w:proofErr w:type="spellStart"/>
      <w:r w:rsidRPr="00D721DA">
        <w:rPr>
          <w:rFonts w:ascii="Times New Roman" w:hAnsi="Times New Roman"/>
        </w:rPr>
        <w:t>sở</w:t>
      </w:r>
      <w:proofErr w:type="spellEnd"/>
      <w:r w:rsidRPr="00D721DA">
        <w:rPr>
          <w:rFonts w:ascii="Times New Roman" w:hAnsi="Times New Roman"/>
        </w:rPr>
        <w:t xml:space="preserve"> </w:t>
      </w:r>
      <w:proofErr w:type="spellStart"/>
      <w:r w:rsidRPr="00D721DA">
        <w:rPr>
          <w:rFonts w:ascii="Times New Roman" w:hAnsi="Times New Roman"/>
        </w:rPr>
        <w:t>dữ</w:t>
      </w:r>
      <w:proofErr w:type="spellEnd"/>
      <w:r w:rsidRPr="00D721DA">
        <w:rPr>
          <w:rFonts w:ascii="Times New Roman" w:hAnsi="Times New Roman"/>
        </w:rPr>
        <w:t xml:space="preserve"> </w:t>
      </w:r>
      <w:proofErr w:type="spellStart"/>
      <w:r w:rsidRPr="00D721DA">
        <w:rPr>
          <w:rFonts w:ascii="Times New Roman" w:hAnsi="Times New Roman"/>
        </w:rPr>
        <w:t>liệu</w:t>
      </w:r>
      <w:proofErr w:type="spellEnd"/>
    </w:p>
    <w:p w14:paraId="5F7834AA" w14:textId="77777777" w:rsidR="00A17CC1" w:rsidRPr="00D721DA" w:rsidRDefault="00A17CC1" w:rsidP="00B65F68">
      <w:pPr>
        <w:pStyle w:val="ListParagraph"/>
        <w:numPr>
          <w:ilvl w:val="0"/>
          <w:numId w:val="20"/>
        </w:numPr>
        <w:tabs>
          <w:tab w:val="left" w:pos="900"/>
        </w:tabs>
        <w:spacing w:line="276" w:lineRule="auto"/>
        <w:ind w:firstLine="0"/>
        <w:rPr>
          <w:rFonts w:ascii="Times New Roman" w:hAnsi="Times New Roman"/>
        </w:rPr>
      </w:pP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hoàn</w:t>
      </w:r>
      <w:proofErr w:type="spellEnd"/>
      <w:r w:rsidRPr="00D721DA">
        <w:rPr>
          <w:rFonts w:ascii="Times New Roman" w:hAnsi="Times New Roman"/>
        </w:rPr>
        <w:t xml:space="preserve"> </w:t>
      </w:r>
      <w:proofErr w:type="spellStart"/>
      <w:r w:rsidRPr="00D721DA">
        <w:rPr>
          <w:rFonts w:ascii="Times New Roman" w:hAnsi="Times New Roman"/>
        </w:rPr>
        <w:t>thiện</w:t>
      </w:r>
      <w:proofErr w:type="spellEnd"/>
      <w:r w:rsidRPr="00D721DA">
        <w:rPr>
          <w:rFonts w:ascii="Times New Roman" w:hAnsi="Times New Roman"/>
        </w:rPr>
        <w:t xml:space="preserve"> </w:t>
      </w:r>
      <w:proofErr w:type="spellStart"/>
      <w:r w:rsidRPr="00D721DA">
        <w:rPr>
          <w:rFonts w:ascii="Times New Roman" w:hAnsi="Times New Roman"/>
        </w:rPr>
        <w:t>giao</w:t>
      </w:r>
      <w:proofErr w:type="spellEnd"/>
      <w:r w:rsidRPr="00D721DA">
        <w:rPr>
          <w:rFonts w:ascii="Times New Roman" w:hAnsi="Times New Roman"/>
        </w:rPr>
        <w:t xml:space="preserve"> </w:t>
      </w:r>
      <w:proofErr w:type="spellStart"/>
      <w:r w:rsidRPr="00D721DA">
        <w:rPr>
          <w:rFonts w:ascii="Times New Roman" w:hAnsi="Times New Roman"/>
        </w:rPr>
        <w:t>diện</w:t>
      </w:r>
      <w:proofErr w:type="spellEnd"/>
      <w:r w:rsidRPr="00D721DA">
        <w:rPr>
          <w:rFonts w:ascii="Times New Roman" w:hAnsi="Times New Roman"/>
        </w:rPr>
        <w:t xml:space="preserve"> ở </w:t>
      </w:r>
      <w:proofErr w:type="spellStart"/>
      <w:r w:rsidRPr="00D721DA">
        <w:rPr>
          <w:rFonts w:ascii="Times New Roman" w:hAnsi="Times New Roman"/>
        </w:rPr>
        <w:t>phần</w:t>
      </w:r>
      <w:proofErr w:type="spellEnd"/>
      <w:r w:rsidRPr="00D721DA">
        <w:rPr>
          <w:rFonts w:ascii="Times New Roman" w:hAnsi="Times New Roman"/>
        </w:rPr>
        <w:t xml:space="preserve"> mobile</w:t>
      </w:r>
    </w:p>
    <w:p w14:paraId="218957F8" w14:textId="77777777" w:rsidR="00A17CC1" w:rsidRPr="00D721DA" w:rsidRDefault="00A17CC1" w:rsidP="00A17CC1">
      <w:pPr>
        <w:rPr>
          <w:rFonts w:ascii="Times New Roman" w:hAnsi="Times New Roman"/>
        </w:rPr>
      </w:pPr>
    </w:p>
    <w:p w14:paraId="5DBFA68B" w14:textId="77777777" w:rsidR="00A17CC1" w:rsidRPr="00D721DA" w:rsidRDefault="00A17CC1" w:rsidP="00A17CC1">
      <w:pPr>
        <w:rPr>
          <w:rFonts w:ascii="Times New Roman" w:hAnsi="Times New Roman"/>
        </w:rPr>
      </w:pPr>
    </w:p>
    <w:p w14:paraId="40A2A921" w14:textId="052C2209" w:rsidR="00D12650" w:rsidRPr="00D721DA" w:rsidRDefault="00D12650" w:rsidP="001336CF">
      <w:pPr>
        <w:pStyle w:val="Heading1"/>
        <w:spacing w:before="600" w:after="600" w:line="312" w:lineRule="auto"/>
        <w:jc w:val="center"/>
        <w:rPr>
          <w:rFonts w:ascii="Times New Roman" w:hAnsi="Times New Roman"/>
          <w:i w:val="0"/>
          <w:sz w:val="40"/>
          <w:szCs w:val="40"/>
        </w:rPr>
      </w:pPr>
      <w:bookmarkStart w:id="219" w:name="_Toc104211877"/>
      <w:bookmarkStart w:id="220" w:name="_Toc105574628"/>
      <w:proofErr w:type="spellStart"/>
      <w:r w:rsidRPr="00D721DA">
        <w:rPr>
          <w:rFonts w:ascii="Times New Roman" w:hAnsi="Times New Roman"/>
          <w:b/>
          <w:i w:val="0"/>
          <w:sz w:val="40"/>
          <w:szCs w:val="40"/>
        </w:rPr>
        <w:lastRenderedPageBreak/>
        <w:t>Chương</w:t>
      </w:r>
      <w:proofErr w:type="spellEnd"/>
      <w:r w:rsidRPr="00D721DA">
        <w:rPr>
          <w:rFonts w:ascii="Times New Roman" w:hAnsi="Times New Roman"/>
          <w:b/>
          <w:i w:val="0"/>
          <w:sz w:val="40"/>
          <w:szCs w:val="40"/>
        </w:rPr>
        <w:t xml:space="preserve"> 2. PHÂN TÍCH</w:t>
      </w:r>
      <w:bookmarkEnd w:id="219"/>
      <w:bookmarkEnd w:id="220"/>
    </w:p>
    <w:p w14:paraId="6824C9FF" w14:textId="6C174899" w:rsidR="00033379" w:rsidRPr="00D721DA" w:rsidRDefault="00CC2344" w:rsidP="00B65F68">
      <w:pPr>
        <w:pStyle w:val="Heading2"/>
        <w:numPr>
          <w:ilvl w:val="0"/>
          <w:numId w:val="1"/>
        </w:numPr>
        <w:tabs>
          <w:tab w:val="left" w:pos="0"/>
        </w:tabs>
        <w:spacing w:before="80" w:after="80" w:line="312" w:lineRule="auto"/>
        <w:ind w:left="284" w:hanging="554"/>
        <w:jc w:val="both"/>
        <w:rPr>
          <w:rFonts w:ascii="Times New Roman" w:hAnsi="Times New Roman"/>
          <w:sz w:val="30"/>
          <w:szCs w:val="30"/>
        </w:rPr>
      </w:pPr>
      <w:bookmarkStart w:id="221" w:name="_Toc104211878"/>
      <w:bookmarkStart w:id="222" w:name="_Toc104211925"/>
      <w:bookmarkStart w:id="223" w:name="_Toc104211972"/>
      <w:bookmarkStart w:id="224" w:name="_Toc104212025"/>
      <w:bookmarkStart w:id="225" w:name="_Toc104212082"/>
      <w:bookmarkStart w:id="226" w:name="_Toc104212127"/>
      <w:bookmarkStart w:id="227" w:name="_Toc104212220"/>
      <w:bookmarkStart w:id="228" w:name="_Toc104212287"/>
      <w:bookmarkStart w:id="229" w:name="_Toc104212837"/>
      <w:bookmarkStart w:id="230" w:name="_Toc104212868"/>
      <w:bookmarkStart w:id="231" w:name="_Toc104212923"/>
      <w:bookmarkStart w:id="232" w:name="_Toc104213009"/>
      <w:bookmarkStart w:id="233" w:name="_Toc104213061"/>
      <w:bookmarkStart w:id="234" w:name="_Toc105574629"/>
      <w:bookmarkStart w:id="235" w:name="_Toc104211879"/>
      <w:bookmarkStart w:id="236" w:name="_Toc6684089"/>
      <w:bookmarkStart w:id="237" w:name="_Toc6684150"/>
      <w:bookmarkStart w:id="238" w:name="_Toc6688636"/>
      <w:bookmarkStart w:id="239" w:name="_Toc7253384"/>
      <w:bookmarkStart w:id="240" w:name="_Toc7978901"/>
      <w:bookmarkStart w:id="241" w:name="_Toc8806015"/>
      <w:bookmarkStart w:id="242" w:name="_Toc9016583"/>
      <w:bookmarkEnd w:id="212"/>
      <w:bookmarkEnd w:id="213"/>
      <w:bookmarkEnd w:id="214"/>
      <w:bookmarkEnd w:id="215"/>
      <w:bookmarkEnd w:id="216"/>
      <w:bookmarkEnd w:id="217"/>
      <w:bookmarkEnd w:id="218"/>
      <w:bookmarkEnd w:id="221"/>
      <w:bookmarkEnd w:id="222"/>
      <w:bookmarkEnd w:id="223"/>
      <w:bookmarkEnd w:id="224"/>
      <w:bookmarkEnd w:id="225"/>
      <w:bookmarkEnd w:id="226"/>
      <w:bookmarkEnd w:id="227"/>
      <w:bookmarkEnd w:id="228"/>
      <w:bookmarkEnd w:id="229"/>
      <w:bookmarkEnd w:id="230"/>
      <w:bookmarkEnd w:id="231"/>
      <w:bookmarkEnd w:id="232"/>
      <w:bookmarkEnd w:id="233"/>
      <w:proofErr w:type="spellStart"/>
      <w:r w:rsidRPr="00D721DA">
        <w:rPr>
          <w:rFonts w:ascii="Times New Roman" w:hAnsi="Times New Roman"/>
          <w:sz w:val="30"/>
          <w:szCs w:val="30"/>
        </w:rPr>
        <w:t>Phân</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tích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thiết</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kế</w:t>
      </w:r>
      <w:bookmarkEnd w:id="234"/>
      <w:proofErr w:type="spellEnd"/>
    </w:p>
    <w:p w14:paraId="0494FA8F" w14:textId="77777777" w:rsidR="0048363D" w:rsidRPr="00D721DA" w:rsidRDefault="007B758E" w:rsidP="0048363D">
      <w:pPr>
        <w:keepNext/>
        <w:tabs>
          <w:tab w:val="left" w:pos="0"/>
        </w:tabs>
        <w:ind w:hanging="540"/>
        <w:rPr>
          <w:rFonts w:ascii="Times New Roman" w:hAnsi="Times New Roman"/>
        </w:rPr>
      </w:pPr>
      <w:r w:rsidRPr="00D721DA">
        <w:rPr>
          <w:rFonts w:ascii="Times New Roman" w:hAnsi="Times New Roman"/>
          <w:noProof/>
        </w:rPr>
        <w:drawing>
          <wp:inline distT="0" distB="0" distL="0" distR="0" wp14:anchorId="50589C7A" wp14:editId="438D69B2">
            <wp:extent cx="6238204" cy="305625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2"/>
                    <a:stretch>
                      <a:fillRect/>
                    </a:stretch>
                  </pic:blipFill>
                  <pic:spPr>
                    <a:xfrm>
                      <a:off x="0" y="0"/>
                      <a:ext cx="6251041" cy="3062544"/>
                    </a:xfrm>
                    <a:prstGeom prst="rect">
                      <a:avLst/>
                    </a:prstGeom>
                  </pic:spPr>
                </pic:pic>
              </a:graphicData>
            </a:graphic>
          </wp:inline>
        </w:drawing>
      </w:r>
    </w:p>
    <w:p w14:paraId="5449157C" w14:textId="24857B43" w:rsidR="00033379" w:rsidRPr="00D721DA" w:rsidRDefault="0048363D" w:rsidP="0048363D">
      <w:pPr>
        <w:pStyle w:val="Caption"/>
        <w:jc w:val="center"/>
        <w:rPr>
          <w:rFonts w:ascii="Times New Roman" w:hAnsi="Times New Roman"/>
        </w:rPr>
      </w:pPr>
      <w:bookmarkStart w:id="243" w:name="_Toc105574684"/>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4</w:t>
      </w:r>
      <w:r w:rsidRPr="00D721DA">
        <w:rPr>
          <w:rFonts w:ascii="Times New Roman" w:hAnsi="Times New Roman"/>
        </w:rPr>
        <w:fldChar w:fldCharType="end"/>
      </w:r>
      <w:r w:rsidRPr="00D721DA">
        <w:rPr>
          <w:rFonts w:ascii="Times New Roman" w:hAnsi="Times New Roman"/>
        </w:rPr>
        <w:t xml:space="preserve">:Phân </w:t>
      </w:r>
      <w:proofErr w:type="spellStart"/>
      <w:r w:rsidRPr="00D721DA">
        <w:rPr>
          <w:rFonts w:ascii="Times New Roman" w:hAnsi="Times New Roman"/>
        </w:rPr>
        <w:t>tích</w:t>
      </w:r>
      <w:proofErr w:type="spellEnd"/>
      <w:r w:rsidRPr="00D721DA">
        <w:rPr>
          <w:rFonts w:ascii="Times New Roman" w:hAnsi="Times New Roman"/>
        </w:rPr>
        <w:t xml:space="preserve"> </w:t>
      </w:r>
      <w:proofErr w:type="spellStart"/>
      <w:r w:rsidRPr="00D721DA">
        <w:rPr>
          <w:rFonts w:ascii="Times New Roman" w:hAnsi="Times New Roman"/>
        </w:rPr>
        <w:t>thiết</w:t>
      </w:r>
      <w:proofErr w:type="spellEnd"/>
      <w:r w:rsidRPr="00D721DA">
        <w:rPr>
          <w:rFonts w:ascii="Times New Roman" w:hAnsi="Times New Roman"/>
        </w:rPr>
        <w:t xml:space="preserve"> </w:t>
      </w:r>
      <w:proofErr w:type="spellStart"/>
      <w:r w:rsidRPr="00D721DA">
        <w:rPr>
          <w:rFonts w:ascii="Times New Roman" w:hAnsi="Times New Roman"/>
        </w:rPr>
        <w:t>kế</w:t>
      </w:r>
      <w:bookmarkEnd w:id="243"/>
      <w:proofErr w:type="spellEnd"/>
    </w:p>
    <w:p w14:paraId="715F31EC" w14:textId="77777777" w:rsidR="007B758E" w:rsidRPr="00D721DA" w:rsidRDefault="007B758E" w:rsidP="00B65F68">
      <w:pPr>
        <w:pStyle w:val="ListParagraph"/>
        <w:numPr>
          <w:ilvl w:val="0"/>
          <w:numId w:val="10"/>
        </w:numPr>
        <w:rPr>
          <w:rFonts w:ascii="Times New Roman" w:hAnsi="Times New Roman"/>
        </w:rPr>
      </w:pPr>
      <w:r w:rsidRPr="00D721DA">
        <w:rPr>
          <w:rFonts w:ascii="Times New Roman" w:hAnsi="Times New Roman"/>
          <w:b/>
          <w:bCs/>
        </w:rPr>
        <w:t xml:space="preserve">Website </w:t>
      </w:r>
      <w:proofErr w:type="spellStart"/>
      <w:r w:rsidRPr="00D721DA">
        <w:rPr>
          <w:rFonts w:ascii="Times New Roman" w:hAnsi="Times New Roman"/>
          <w:b/>
          <w:bCs/>
        </w:rPr>
        <w:t>được</w:t>
      </w:r>
      <w:proofErr w:type="spellEnd"/>
      <w:r w:rsidRPr="00D721DA">
        <w:rPr>
          <w:rFonts w:ascii="Times New Roman" w:hAnsi="Times New Roman"/>
          <w:b/>
          <w:bCs/>
        </w:rPr>
        <w:t xml:space="preserve"> </w:t>
      </w:r>
      <w:proofErr w:type="spellStart"/>
      <w:r w:rsidRPr="00D721DA">
        <w:rPr>
          <w:rFonts w:ascii="Times New Roman" w:hAnsi="Times New Roman"/>
          <w:b/>
          <w:bCs/>
        </w:rPr>
        <w:t>xây</w:t>
      </w:r>
      <w:proofErr w:type="spellEnd"/>
      <w:r w:rsidRPr="00D721DA">
        <w:rPr>
          <w:rFonts w:ascii="Times New Roman" w:hAnsi="Times New Roman"/>
          <w:b/>
          <w:bCs/>
        </w:rPr>
        <w:t xml:space="preserve"> </w:t>
      </w:r>
      <w:proofErr w:type="spellStart"/>
      <w:r w:rsidRPr="00D721DA">
        <w:rPr>
          <w:rFonts w:ascii="Times New Roman" w:hAnsi="Times New Roman"/>
          <w:b/>
          <w:bCs/>
        </w:rPr>
        <w:t>dựng</w:t>
      </w:r>
      <w:proofErr w:type="spellEnd"/>
      <w:r w:rsidRPr="00D721DA">
        <w:rPr>
          <w:rFonts w:ascii="Times New Roman" w:hAnsi="Times New Roman"/>
          <w:b/>
          <w:bCs/>
        </w:rPr>
        <w:t xml:space="preserve"> </w:t>
      </w:r>
      <w:proofErr w:type="spellStart"/>
      <w:r w:rsidRPr="00D721DA">
        <w:rPr>
          <w:rFonts w:ascii="Times New Roman" w:hAnsi="Times New Roman"/>
          <w:b/>
          <w:bCs/>
        </w:rPr>
        <w:t>với</w:t>
      </w:r>
      <w:proofErr w:type="spellEnd"/>
      <w:r w:rsidRPr="00D721DA">
        <w:rPr>
          <w:rFonts w:ascii="Times New Roman" w:hAnsi="Times New Roman"/>
          <w:b/>
          <w:bCs/>
        </w:rPr>
        <w:t xml:space="preserve"> 7 </w:t>
      </w:r>
      <w:proofErr w:type="spellStart"/>
      <w:r w:rsidRPr="00D721DA">
        <w:rPr>
          <w:rFonts w:ascii="Times New Roman" w:hAnsi="Times New Roman"/>
          <w:b/>
          <w:bCs/>
        </w:rPr>
        <w:t>tính</w:t>
      </w:r>
      <w:proofErr w:type="spellEnd"/>
      <w:r w:rsidRPr="00D721DA">
        <w:rPr>
          <w:rFonts w:ascii="Times New Roman" w:hAnsi="Times New Roman"/>
          <w:b/>
          <w:bCs/>
          <w:spacing w:val="-11"/>
        </w:rPr>
        <w:t xml:space="preserve"> </w:t>
      </w:r>
      <w:proofErr w:type="spellStart"/>
      <w:r w:rsidRPr="00D721DA">
        <w:rPr>
          <w:rFonts w:ascii="Times New Roman" w:hAnsi="Times New Roman"/>
          <w:b/>
          <w:bCs/>
        </w:rPr>
        <w:t>năng</w:t>
      </w:r>
      <w:proofErr w:type="spellEnd"/>
      <w:r w:rsidRPr="00D721DA">
        <w:rPr>
          <w:rFonts w:ascii="Times New Roman" w:hAnsi="Times New Roman"/>
          <w:b/>
          <w:bCs/>
        </w:rPr>
        <w:t>:</w:t>
      </w:r>
    </w:p>
    <w:p w14:paraId="71BC1AF2" w14:textId="51552F17" w:rsidR="007B758E" w:rsidRPr="00D721DA" w:rsidRDefault="007B758E" w:rsidP="00B65F68">
      <w:pPr>
        <w:pStyle w:val="ListParagraph"/>
        <w:widowControl w:val="0"/>
        <w:numPr>
          <w:ilvl w:val="3"/>
          <w:numId w:val="11"/>
        </w:numPr>
        <w:tabs>
          <w:tab w:val="left" w:pos="1801"/>
        </w:tabs>
        <w:autoSpaceDE w:val="0"/>
        <w:autoSpaceDN w:val="0"/>
        <w:spacing w:before="161"/>
        <w:ind w:hanging="361"/>
        <w:rPr>
          <w:rFonts w:ascii="Times New Roman" w:hAnsi="Times New Roman"/>
        </w:rPr>
      </w:pP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spacing w:val="-3"/>
        </w:rPr>
        <w:t xml:space="preserve"> </w:t>
      </w:r>
      <w:r w:rsidRPr="00D721DA">
        <w:rPr>
          <w:rFonts w:ascii="Times New Roman" w:hAnsi="Times New Roman"/>
        </w:rPr>
        <w:t>phim</w:t>
      </w:r>
    </w:p>
    <w:p w14:paraId="5862AB1A" w14:textId="77777777" w:rsidR="007B758E" w:rsidRPr="00D721DA" w:rsidRDefault="007B758E" w:rsidP="00B65F68">
      <w:pPr>
        <w:pStyle w:val="ListParagraph"/>
        <w:widowControl w:val="0"/>
        <w:numPr>
          <w:ilvl w:val="3"/>
          <w:numId w:val="11"/>
        </w:numPr>
        <w:tabs>
          <w:tab w:val="left" w:pos="1801"/>
        </w:tabs>
        <w:autoSpaceDE w:val="0"/>
        <w:autoSpaceDN w:val="0"/>
        <w:spacing w:before="162"/>
        <w:ind w:hanging="361"/>
        <w:rPr>
          <w:rFonts w:ascii="Times New Roman" w:hAnsi="Times New Roman"/>
        </w:rPr>
      </w:pP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spacing w:val="-6"/>
        </w:rPr>
        <w:t xml:space="preserve"> </w:t>
      </w:r>
      <w:proofErr w:type="spellStart"/>
      <w:r w:rsidRPr="00D721DA">
        <w:rPr>
          <w:rFonts w:ascii="Times New Roman" w:hAnsi="Times New Roman"/>
        </w:rPr>
        <w:t>khách</w:t>
      </w:r>
      <w:proofErr w:type="spellEnd"/>
    </w:p>
    <w:p w14:paraId="5C4AE194" w14:textId="77777777" w:rsidR="007B758E" w:rsidRPr="00D721DA" w:rsidRDefault="007B758E" w:rsidP="00B65F68">
      <w:pPr>
        <w:pStyle w:val="ListParagraph"/>
        <w:widowControl w:val="0"/>
        <w:numPr>
          <w:ilvl w:val="3"/>
          <w:numId w:val="11"/>
        </w:numPr>
        <w:tabs>
          <w:tab w:val="left" w:pos="1080"/>
          <w:tab w:val="left" w:pos="1801"/>
        </w:tabs>
        <w:autoSpaceDE w:val="0"/>
        <w:autoSpaceDN w:val="0"/>
        <w:spacing w:before="161"/>
        <w:ind w:hanging="361"/>
        <w:rPr>
          <w:rFonts w:ascii="Times New Roman" w:hAnsi="Times New Roman"/>
        </w:rPr>
      </w:pP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rPr>
        <w:t xml:space="preserve"> </w:t>
      </w:r>
      <w:proofErr w:type="spellStart"/>
      <w:r w:rsidRPr="00D721DA">
        <w:rPr>
          <w:rFonts w:ascii="Times New Roman" w:hAnsi="Times New Roman"/>
        </w:rPr>
        <w:t>lịch</w:t>
      </w:r>
      <w:proofErr w:type="spellEnd"/>
      <w:r w:rsidRPr="00D721DA">
        <w:rPr>
          <w:rFonts w:ascii="Times New Roman" w:hAnsi="Times New Roman"/>
          <w:spacing w:val="-5"/>
        </w:rPr>
        <w:t xml:space="preserve"> </w:t>
      </w:r>
      <w:proofErr w:type="spellStart"/>
      <w:r w:rsidRPr="00D721DA">
        <w:rPr>
          <w:rFonts w:ascii="Times New Roman" w:hAnsi="Times New Roman"/>
        </w:rPr>
        <w:t>chiếu</w:t>
      </w:r>
      <w:proofErr w:type="spellEnd"/>
    </w:p>
    <w:p w14:paraId="3FBCE280" w14:textId="77777777" w:rsidR="007B758E" w:rsidRPr="00D721DA" w:rsidRDefault="007B758E" w:rsidP="00B65F68">
      <w:pPr>
        <w:pStyle w:val="ListParagraph"/>
        <w:widowControl w:val="0"/>
        <w:numPr>
          <w:ilvl w:val="3"/>
          <w:numId w:val="11"/>
        </w:numPr>
        <w:tabs>
          <w:tab w:val="left" w:pos="1801"/>
        </w:tabs>
        <w:autoSpaceDE w:val="0"/>
        <w:autoSpaceDN w:val="0"/>
        <w:spacing w:before="160"/>
        <w:ind w:hanging="361"/>
        <w:rPr>
          <w:rFonts w:ascii="Times New Roman" w:hAnsi="Times New Roman"/>
        </w:rPr>
      </w:pP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rPr>
        <w:t xml:space="preserve"> </w:t>
      </w:r>
      <w:proofErr w:type="spellStart"/>
      <w:r w:rsidRPr="00D721DA">
        <w:rPr>
          <w:rFonts w:ascii="Times New Roman" w:hAnsi="Times New Roman"/>
        </w:rPr>
        <w:t>nhân</w:t>
      </w:r>
      <w:proofErr w:type="spellEnd"/>
      <w:r w:rsidRPr="00D721DA">
        <w:rPr>
          <w:rFonts w:ascii="Times New Roman" w:hAnsi="Times New Roman"/>
          <w:spacing w:val="-8"/>
        </w:rPr>
        <w:t xml:space="preserve"> </w:t>
      </w:r>
      <w:proofErr w:type="spellStart"/>
      <w:r w:rsidRPr="00D721DA">
        <w:rPr>
          <w:rFonts w:ascii="Times New Roman" w:hAnsi="Times New Roman"/>
        </w:rPr>
        <w:t>viên</w:t>
      </w:r>
      <w:proofErr w:type="spellEnd"/>
    </w:p>
    <w:p w14:paraId="4C4A2C61" w14:textId="77777777" w:rsidR="007B758E" w:rsidRPr="00D721DA" w:rsidRDefault="007B758E" w:rsidP="00B65F68">
      <w:pPr>
        <w:pStyle w:val="ListParagraph"/>
        <w:widowControl w:val="0"/>
        <w:numPr>
          <w:ilvl w:val="3"/>
          <w:numId w:val="11"/>
        </w:numPr>
        <w:tabs>
          <w:tab w:val="left" w:pos="1801"/>
        </w:tabs>
        <w:autoSpaceDE w:val="0"/>
        <w:autoSpaceDN w:val="0"/>
        <w:spacing w:before="161"/>
        <w:ind w:hanging="361"/>
        <w:rPr>
          <w:rFonts w:ascii="Times New Roman" w:hAnsi="Times New Roman"/>
        </w:rPr>
      </w:pP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lý</w:t>
      </w:r>
      <w:proofErr w:type="spellEnd"/>
      <w:r w:rsidRPr="00D721DA">
        <w:rPr>
          <w:rFonts w:ascii="Times New Roman" w:hAnsi="Times New Roman"/>
          <w:spacing w:val="-5"/>
        </w:rPr>
        <w:t xml:space="preserve"> </w:t>
      </w:r>
      <w:proofErr w:type="spellStart"/>
      <w:r w:rsidRPr="00D721DA">
        <w:rPr>
          <w:rFonts w:ascii="Times New Roman" w:hAnsi="Times New Roman"/>
        </w:rPr>
        <w:t>vé</w:t>
      </w:r>
      <w:proofErr w:type="spellEnd"/>
    </w:p>
    <w:p w14:paraId="549563F2" w14:textId="77777777" w:rsidR="007B758E" w:rsidRPr="00D721DA" w:rsidRDefault="007B758E" w:rsidP="00B65F68">
      <w:pPr>
        <w:pStyle w:val="ListParagraph"/>
        <w:widowControl w:val="0"/>
        <w:numPr>
          <w:ilvl w:val="3"/>
          <w:numId w:val="11"/>
        </w:numPr>
        <w:tabs>
          <w:tab w:val="left" w:pos="1801"/>
        </w:tabs>
        <w:autoSpaceDE w:val="0"/>
        <w:autoSpaceDN w:val="0"/>
        <w:spacing w:before="163"/>
        <w:ind w:hanging="361"/>
        <w:rPr>
          <w:rFonts w:ascii="Times New Roman" w:hAnsi="Times New Roman"/>
        </w:rPr>
      </w:pPr>
      <w:proofErr w:type="spellStart"/>
      <w:r w:rsidRPr="00D721DA">
        <w:rPr>
          <w:rFonts w:ascii="Times New Roman" w:hAnsi="Times New Roman"/>
        </w:rPr>
        <w:t>Báo</w:t>
      </w:r>
      <w:proofErr w:type="spellEnd"/>
      <w:r w:rsidRPr="00D721DA">
        <w:rPr>
          <w:rFonts w:ascii="Times New Roman" w:hAnsi="Times New Roman"/>
        </w:rPr>
        <w:t xml:space="preserve"> </w:t>
      </w:r>
      <w:proofErr w:type="spellStart"/>
      <w:r w:rsidRPr="00D721DA">
        <w:rPr>
          <w:rFonts w:ascii="Times New Roman" w:hAnsi="Times New Roman"/>
        </w:rPr>
        <w:t>cáo</w:t>
      </w:r>
      <w:proofErr w:type="spellEnd"/>
      <w:r w:rsidRPr="00D721DA">
        <w:rPr>
          <w:rFonts w:ascii="Times New Roman" w:hAnsi="Times New Roman"/>
        </w:rPr>
        <w:t xml:space="preserve"> </w:t>
      </w:r>
      <w:proofErr w:type="spellStart"/>
      <w:r w:rsidRPr="00D721DA">
        <w:rPr>
          <w:rFonts w:ascii="Times New Roman" w:hAnsi="Times New Roman"/>
        </w:rPr>
        <w:t>thống</w:t>
      </w:r>
      <w:proofErr w:type="spellEnd"/>
      <w:r w:rsidRPr="00D721DA">
        <w:rPr>
          <w:rFonts w:ascii="Times New Roman" w:hAnsi="Times New Roman"/>
          <w:spacing w:val="-2"/>
        </w:rPr>
        <w:t xml:space="preserve"> </w:t>
      </w:r>
      <w:proofErr w:type="spellStart"/>
      <w:r w:rsidRPr="00D721DA">
        <w:rPr>
          <w:rFonts w:ascii="Times New Roman" w:hAnsi="Times New Roman"/>
        </w:rPr>
        <w:t>kê</w:t>
      </w:r>
      <w:proofErr w:type="spellEnd"/>
    </w:p>
    <w:p w14:paraId="02282B89" w14:textId="77777777" w:rsidR="007B758E" w:rsidRPr="00D721DA" w:rsidRDefault="007B758E" w:rsidP="00B65F68">
      <w:pPr>
        <w:pStyle w:val="ListParagraph"/>
        <w:widowControl w:val="0"/>
        <w:numPr>
          <w:ilvl w:val="3"/>
          <w:numId w:val="11"/>
        </w:numPr>
        <w:tabs>
          <w:tab w:val="left" w:pos="1801"/>
        </w:tabs>
        <w:autoSpaceDE w:val="0"/>
        <w:autoSpaceDN w:val="0"/>
        <w:spacing w:before="161"/>
        <w:ind w:hanging="361"/>
        <w:rPr>
          <w:rFonts w:ascii="Times New Roman" w:hAnsi="Times New Roman"/>
        </w:rPr>
      </w:pPr>
      <w:proofErr w:type="spellStart"/>
      <w:r w:rsidRPr="00D721DA">
        <w:rPr>
          <w:rFonts w:ascii="Times New Roman" w:hAnsi="Times New Roman"/>
        </w:rPr>
        <w:t>Tìm</w:t>
      </w:r>
      <w:proofErr w:type="spellEnd"/>
      <w:r w:rsidRPr="00D721DA">
        <w:rPr>
          <w:rFonts w:ascii="Times New Roman" w:hAnsi="Times New Roman"/>
          <w:spacing w:val="-3"/>
        </w:rPr>
        <w:t xml:space="preserve"> </w:t>
      </w:r>
      <w:proofErr w:type="spellStart"/>
      <w:r w:rsidRPr="00D721DA">
        <w:rPr>
          <w:rFonts w:ascii="Times New Roman" w:hAnsi="Times New Roman"/>
        </w:rPr>
        <w:t>kiếm</w:t>
      </w:r>
      <w:proofErr w:type="spellEnd"/>
    </w:p>
    <w:p w14:paraId="3CB1AF65" w14:textId="5A1ADA78" w:rsidR="007B758E" w:rsidRPr="00D721DA" w:rsidRDefault="007B758E" w:rsidP="007B758E">
      <w:pPr>
        <w:pStyle w:val="ListParagraph"/>
        <w:ind w:left="432"/>
        <w:rPr>
          <w:rFonts w:ascii="Times New Roman" w:hAnsi="Times New Roman"/>
        </w:rPr>
      </w:pPr>
      <w:r w:rsidRPr="00D721DA">
        <w:rPr>
          <w:rFonts w:ascii="Times New Roman" w:hAnsi="Times New Roman"/>
          <w:b/>
          <w:bCs/>
        </w:rPr>
        <w:tab/>
      </w:r>
      <w:r w:rsidRPr="00D721DA">
        <w:rPr>
          <w:rFonts w:ascii="Times New Roman" w:hAnsi="Times New Roman"/>
        </w:rPr>
        <w:tab/>
      </w:r>
      <w:r w:rsidRPr="00D721DA">
        <w:rPr>
          <w:rFonts w:ascii="Times New Roman" w:hAnsi="Times New Roman"/>
        </w:rPr>
        <w:tab/>
      </w:r>
      <w:r w:rsidRPr="00D721DA">
        <w:rPr>
          <w:rFonts w:ascii="Times New Roman" w:hAnsi="Times New Roman"/>
        </w:rPr>
        <w:tab/>
      </w:r>
    </w:p>
    <w:p w14:paraId="606A82B3" w14:textId="5FE98C2C" w:rsidR="00033379" w:rsidRPr="00D721DA" w:rsidRDefault="00033379" w:rsidP="00033379">
      <w:pPr>
        <w:rPr>
          <w:rFonts w:ascii="Times New Roman" w:hAnsi="Times New Roman"/>
        </w:rPr>
      </w:pPr>
    </w:p>
    <w:p w14:paraId="7F3BD7DC" w14:textId="461D16A1" w:rsidR="002243D6" w:rsidRPr="00D721DA" w:rsidRDefault="003D0256" w:rsidP="00B65F68">
      <w:pPr>
        <w:pStyle w:val="Heading2"/>
        <w:numPr>
          <w:ilvl w:val="0"/>
          <w:numId w:val="1"/>
        </w:numPr>
        <w:spacing w:before="80" w:after="80" w:line="312" w:lineRule="auto"/>
        <w:ind w:left="284" w:hanging="284"/>
        <w:jc w:val="both"/>
        <w:rPr>
          <w:rFonts w:ascii="Times New Roman" w:hAnsi="Times New Roman"/>
          <w:sz w:val="30"/>
          <w:szCs w:val="30"/>
        </w:rPr>
      </w:pPr>
      <w:bookmarkStart w:id="244" w:name="_Toc105574630"/>
      <w:proofErr w:type="spellStart"/>
      <w:r w:rsidRPr="00D721DA">
        <w:rPr>
          <w:rFonts w:ascii="Times New Roman" w:hAnsi="Times New Roman"/>
          <w:sz w:val="30"/>
          <w:szCs w:val="30"/>
        </w:rPr>
        <w:t>Thiết</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kế</w:t>
      </w:r>
      <w:proofErr w:type="spellEnd"/>
      <w:r w:rsidRPr="00D721DA">
        <w:rPr>
          <w:rFonts w:ascii="Times New Roman" w:hAnsi="Times New Roman"/>
          <w:sz w:val="30"/>
          <w:szCs w:val="30"/>
        </w:rPr>
        <w:t xml:space="preserve"> chi </w:t>
      </w:r>
      <w:proofErr w:type="spellStart"/>
      <w:r w:rsidRPr="00D721DA">
        <w:rPr>
          <w:rFonts w:ascii="Times New Roman" w:hAnsi="Times New Roman"/>
          <w:sz w:val="30"/>
          <w:szCs w:val="30"/>
        </w:rPr>
        <w:t>tiết</w:t>
      </w:r>
      <w:bookmarkEnd w:id="235"/>
      <w:bookmarkEnd w:id="244"/>
      <w:proofErr w:type="spellEnd"/>
    </w:p>
    <w:p w14:paraId="7794B223" w14:textId="48EBD0A2" w:rsidR="003D0256" w:rsidRPr="00D721DA" w:rsidRDefault="003D0256" w:rsidP="00DA1BB9">
      <w:pPr>
        <w:tabs>
          <w:tab w:val="left" w:pos="180"/>
        </w:tabs>
        <w:spacing w:line="276" w:lineRule="auto"/>
        <w:ind w:firstLine="180"/>
        <w:rPr>
          <w:rFonts w:ascii="Times New Roman" w:hAnsi="Times New Roman"/>
          <w:szCs w:val="28"/>
          <w:lang w:val="vi-VN"/>
        </w:rPr>
      </w:pPr>
      <w:r w:rsidRPr="00D721DA">
        <w:rPr>
          <w:rFonts w:ascii="Times New Roman" w:hAnsi="Times New Roman"/>
          <w:szCs w:val="28"/>
          <w:lang w:val="vi-VN"/>
        </w:rPr>
        <w:t xml:space="preserve">Để tạo ra được website giới thiệu rạp phim em đã thực hiện theo các bước </w:t>
      </w:r>
      <w:r w:rsidR="009A2896" w:rsidRPr="00D721DA">
        <w:rPr>
          <w:rFonts w:ascii="Times New Roman" w:hAnsi="Times New Roman"/>
          <w:szCs w:val="28"/>
          <w:lang w:val="vi-VN"/>
        </w:rPr>
        <w:tab/>
      </w:r>
      <w:r w:rsidRPr="00D721DA">
        <w:rPr>
          <w:rFonts w:ascii="Times New Roman" w:hAnsi="Times New Roman"/>
          <w:szCs w:val="28"/>
          <w:lang w:val="vi-VN"/>
        </w:rPr>
        <w:t>sau:</w:t>
      </w:r>
    </w:p>
    <w:p w14:paraId="1E82E972" w14:textId="3E935D42" w:rsidR="003D0256" w:rsidRPr="00D721DA" w:rsidRDefault="003D0256" w:rsidP="00B65F68">
      <w:pPr>
        <w:pStyle w:val="ListParagraph"/>
        <w:numPr>
          <w:ilvl w:val="0"/>
          <w:numId w:val="2"/>
        </w:numPr>
        <w:tabs>
          <w:tab w:val="left" w:pos="450"/>
        </w:tabs>
        <w:spacing w:after="160" w:line="276" w:lineRule="auto"/>
        <w:ind w:left="630"/>
        <w:contextualSpacing/>
        <w:jc w:val="both"/>
        <w:rPr>
          <w:rFonts w:ascii="Times New Roman" w:hAnsi="Times New Roman"/>
          <w:szCs w:val="28"/>
          <w:lang w:val="vi-VN"/>
        </w:rPr>
      </w:pPr>
      <w:r w:rsidRPr="00D721DA">
        <w:rPr>
          <w:rFonts w:ascii="Times New Roman" w:hAnsi="Times New Roman"/>
          <w:b/>
          <w:szCs w:val="28"/>
          <w:lang w:val="vi-VN"/>
        </w:rPr>
        <w:t>Bước 1</w:t>
      </w:r>
      <w:r w:rsidRPr="00D721DA">
        <w:rPr>
          <w:rFonts w:ascii="Times New Roman" w:hAnsi="Times New Roman"/>
          <w:szCs w:val="28"/>
          <w:lang w:val="vi-VN"/>
        </w:rPr>
        <w:t>: Định hướng phát triển</w:t>
      </w:r>
    </w:p>
    <w:p w14:paraId="1F42704A" w14:textId="0DB2553F" w:rsidR="003D0256" w:rsidRPr="00D721DA" w:rsidRDefault="003D0256" w:rsidP="00B65F68">
      <w:pPr>
        <w:pStyle w:val="ListParagraph"/>
        <w:numPr>
          <w:ilvl w:val="1"/>
          <w:numId w:val="2"/>
        </w:numPr>
        <w:tabs>
          <w:tab w:val="left" w:pos="990"/>
        </w:tabs>
        <w:spacing w:line="276" w:lineRule="auto"/>
        <w:ind w:left="1080" w:hanging="324"/>
        <w:contextualSpacing/>
        <w:jc w:val="both"/>
        <w:rPr>
          <w:rFonts w:ascii="Times New Roman" w:hAnsi="Times New Roman"/>
          <w:szCs w:val="28"/>
          <w:lang w:val="vi-VN"/>
        </w:rPr>
      </w:pPr>
      <w:r w:rsidRPr="00D721DA">
        <w:rPr>
          <w:rFonts w:ascii="Times New Roman" w:hAnsi="Times New Roman"/>
          <w:szCs w:val="28"/>
          <w:lang w:val="vi-VN"/>
        </w:rPr>
        <w:t>Mục đích cần đạt cho web site:</w:t>
      </w:r>
    </w:p>
    <w:p w14:paraId="52DA915C" w14:textId="56B67A2A" w:rsidR="003D0256" w:rsidRPr="00D721DA" w:rsidRDefault="003D0256" w:rsidP="00B65F68">
      <w:pPr>
        <w:pStyle w:val="ListParagraph"/>
        <w:numPr>
          <w:ilvl w:val="0"/>
          <w:numId w:val="22"/>
        </w:numPr>
        <w:tabs>
          <w:tab w:val="left" w:pos="1260"/>
        </w:tabs>
        <w:spacing w:line="276" w:lineRule="auto"/>
        <w:ind w:left="1350"/>
        <w:contextualSpacing/>
        <w:jc w:val="both"/>
        <w:rPr>
          <w:rFonts w:ascii="Times New Roman" w:hAnsi="Times New Roman"/>
          <w:szCs w:val="28"/>
          <w:lang w:val="vi-VN"/>
        </w:rPr>
      </w:pPr>
      <w:r w:rsidRPr="00D721DA">
        <w:rPr>
          <w:rFonts w:ascii="Times New Roman" w:hAnsi="Times New Roman"/>
          <w:szCs w:val="28"/>
          <w:lang w:val="vi-VN"/>
        </w:rPr>
        <w:t>Giao diện dễ nhìn, dễ sử dụng.</w:t>
      </w:r>
    </w:p>
    <w:p w14:paraId="26076565" w14:textId="77777777" w:rsidR="003D0256" w:rsidRPr="00D721DA" w:rsidRDefault="003D0256" w:rsidP="00B65F68">
      <w:pPr>
        <w:pStyle w:val="ListParagraph"/>
        <w:numPr>
          <w:ilvl w:val="0"/>
          <w:numId w:val="22"/>
        </w:numPr>
        <w:tabs>
          <w:tab w:val="left" w:pos="1260"/>
        </w:tabs>
        <w:spacing w:line="276" w:lineRule="auto"/>
        <w:ind w:left="1350"/>
        <w:contextualSpacing/>
        <w:jc w:val="both"/>
        <w:rPr>
          <w:rFonts w:ascii="Times New Roman" w:hAnsi="Times New Roman"/>
          <w:szCs w:val="28"/>
          <w:lang w:val="vi-VN"/>
        </w:rPr>
      </w:pPr>
      <w:r w:rsidRPr="00D721DA">
        <w:rPr>
          <w:rFonts w:ascii="Times New Roman" w:hAnsi="Times New Roman"/>
          <w:szCs w:val="28"/>
          <w:lang w:val="vi-VN"/>
        </w:rPr>
        <w:lastRenderedPageBreak/>
        <w:t>Thông tin phim chính xác, khách quan</w:t>
      </w:r>
    </w:p>
    <w:p w14:paraId="4261ADA5" w14:textId="26B4CCC4" w:rsidR="003D0256" w:rsidRPr="00D721DA" w:rsidRDefault="003D0256" w:rsidP="00B65F68">
      <w:pPr>
        <w:pStyle w:val="ListParagraph"/>
        <w:numPr>
          <w:ilvl w:val="0"/>
          <w:numId w:val="3"/>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Đối tượng nhắm tới: những người đang có nhu cầu tìm kiếm phim tại rạp hoặc đặt vé xem phim.</w:t>
      </w:r>
    </w:p>
    <w:p w14:paraId="384F7E17" w14:textId="77777777" w:rsidR="003D0256" w:rsidRPr="00D721DA" w:rsidRDefault="003D0256" w:rsidP="00B65F68">
      <w:pPr>
        <w:pStyle w:val="ListParagraph"/>
        <w:numPr>
          <w:ilvl w:val="0"/>
          <w:numId w:val="4"/>
        </w:numPr>
        <w:tabs>
          <w:tab w:val="left" w:pos="180"/>
        </w:tabs>
        <w:spacing w:line="276" w:lineRule="auto"/>
        <w:ind w:left="450" w:hanging="180"/>
        <w:contextualSpacing/>
        <w:jc w:val="both"/>
        <w:rPr>
          <w:rFonts w:ascii="Times New Roman" w:hAnsi="Times New Roman"/>
          <w:b/>
          <w:szCs w:val="28"/>
          <w:lang w:val="vi-VN"/>
        </w:rPr>
      </w:pPr>
      <w:r w:rsidRPr="00D721DA">
        <w:rPr>
          <w:rFonts w:ascii="Times New Roman" w:hAnsi="Times New Roman"/>
          <w:b/>
          <w:szCs w:val="28"/>
          <w:lang w:val="vi-VN"/>
        </w:rPr>
        <w:t>Bước 2:</w:t>
      </w:r>
    </w:p>
    <w:p w14:paraId="03DDCE2D" w14:textId="77777777" w:rsidR="003A4A4C" w:rsidRPr="00D721DA" w:rsidRDefault="003D0256" w:rsidP="00B65F68">
      <w:pPr>
        <w:pStyle w:val="ListParagraph"/>
        <w:numPr>
          <w:ilvl w:val="1"/>
          <w:numId w:val="23"/>
        </w:numPr>
        <w:tabs>
          <w:tab w:val="left" w:pos="990"/>
          <w:tab w:val="left" w:pos="1170"/>
          <w:tab w:val="left" w:pos="1260"/>
        </w:tabs>
        <w:spacing w:line="276" w:lineRule="auto"/>
        <w:ind w:left="2430" w:hanging="1710"/>
        <w:contextualSpacing/>
        <w:jc w:val="both"/>
        <w:rPr>
          <w:rFonts w:ascii="Times New Roman" w:hAnsi="Times New Roman"/>
          <w:szCs w:val="28"/>
          <w:lang w:val="vi-VN"/>
        </w:rPr>
      </w:pPr>
      <w:r w:rsidRPr="00D721DA">
        <w:rPr>
          <w:rFonts w:ascii="Times New Roman" w:hAnsi="Times New Roman"/>
          <w:szCs w:val="28"/>
          <w:lang w:val="vi-VN"/>
        </w:rPr>
        <w:t>Tiến hành tổ chức các phần mục và các thông tin có trên website. Tạo ra</w:t>
      </w:r>
    </w:p>
    <w:p w14:paraId="5CA50874" w14:textId="3FE30905" w:rsidR="003D0256" w:rsidRPr="00D721DA" w:rsidRDefault="003D0256" w:rsidP="00DA1BB9">
      <w:pPr>
        <w:pStyle w:val="ListParagraph"/>
        <w:tabs>
          <w:tab w:val="left" w:pos="990"/>
          <w:tab w:val="left" w:pos="1170"/>
          <w:tab w:val="left" w:pos="1260"/>
        </w:tabs>
        <w:spacing w:line="276" w:lineRule="auto"/>
        <w:ind w:left="990"/>
        <w:contextualSpacing/>
        <w:jc w:val="both"/>
        <w:rPr>
          <w:rFonts w:ascii="Times New Roman" w:hAnsi="Times New Roman"/>
          <w:szCs w:val="28"/>
          <w:lang w:val="vi-VN"/>
        </w:rPr>
      </w:pPr>
      <w:r w:rsidRPr="00D721DA">
        <w:rPr>
          <w:rFonts w:ascii="Times New Roman" w:hAnsi="Times New Roman"/>
          <w:szCs w:val="28"/>
          <w:lang w:val="vi-VN"/>
        </w:rPr>
        <w:t>các nhánh, các tiêu đề và các tiêu để phụ để có thể tìm kiếm thông tin hữu ích một cách dễ dàng để không lãng phí thời gian đối với các thông tin mà ta không quan tâm.</w:t>
      </w:r>
    </w:p>
    <w:p w14:paraId="2D5C5E58" w14:textId="77777777" w:rsidR="003A4A4C" w:rsidRPr="00D721DA" w:rsidRDefault="003D0256" w:rsidP="00B65F68">
      <w:pPr>
        <w:pStyle w:val="ListParagraph"/>
        <w:numPr>
          <w:ilvl w:val="1"/>
          <w:numId w:val="23"/>
        </w:numPr>
        <w:tabs>
          <w:tab w:val="left" w:pos="990"/>
          <w:tab w:val="left" w:pos="1260"/>
          <w:tab w:val="left" w:pos="1710"/>
          <w:tab w:val="left" w:pos="1800"/>
        </w:tabs>
        <w:spacing w:line="276" w:lineRule="auto"/>
        <w:ind w:left="2430" w:hanging="1710"/>
        <w:contextualSpacing/>
        <w:jc w:val="both"/>
        <w:rPr>
          <w:rFonts w:ascii="Times New Roman" w:hAnsi="Times New Roman"/>
          <w:szCs w:val="28"/>
          <w:lang w:val="vi-VN"/>
        </w:rPr>
      </w:pPr>
      <w:r w:rsidRPr="00D721DA">
        <w:rPr>
          <w:rFonts w:ascii="Times New Roman" w:hAnsi="Times New Roman"/>
          <w:szCs w:val="28"/>
          <w:lang w:val="vi-VN"/>
        </w:rPr>
        <w:t>Lựa chọn các từ khoá thích hợp để thuận tiện cho việc tìm kiếm và sử</w:t>
      </w:r>
    </w:p>
    <w:p w14:paraId="42422AA6" w14:textId="009D4B3F" w:rsidR="003D0256" w:rsidRPr="00D721DA" w:rsidRDefault="003D0256" w:rsidP="00DA1BB9">
      <w:pPr>
        <w:pStyle w:val="ListParagraph"/>
        <w:tabs>
          <w:tab w:val="left" w:pos="990"/>
          <w:tab w:val="left" w:pos="1260"/>
          <w:tab w:val="left" w:pos="1710"/>
          <w:tab w:val="left" w:pos="1800"/>
        </w:tabs>
        <w:spacing w:line="276" w:lineRule="auto"/>
        <w:ind w:left="2430" w:hanging="1440"/>
        <w:contextualSpacing/>
        <w:jc w:val="both"/>
        <w:rPr>
          <w:rFonts w:ascii="Times New Roman" w:hAnsi="Times New Roman"/>
          <w:szCs w:val="28"/>
          <w:lang w:val="vi-VN"/>
        </w:rPr>
      </w:pPr>
      <w:r w:rsidRPr="00D721DA">
        <w:rPr>
          <w:rFonts w:ascii="Times New Roman" w:hAnsi="Times New Roman"/>
          <w:szCs w:val="28"/>
          <w:lang w:val="vi-VN"/>
        </w:rPr>
        <w:t>dụng các dịch vụ tìm kiếm.</w:t>
      </w:r>
    </w:p>
    <w:p w14:paraId="7F6AFA58" w14:textId="77777777" w:rsidR="003D0256" w:rsidRPr="00D721DA" w:rsidRDefault="003D0256" w:rsidP="00B65F68">
      <w:pPr>
        <w:pStyle w:val="ListParagraph"/>
        <w:numPr>
          <w:ilvl w:val="0"/>
          <w:numId w:val="4"/>
        </w:numPr>
        <w:tabs>
          <w:tab w:val="left" w:pos="180"/>
        </w:tabs>
        <w:spacing w:line="276" w:lineRule="auto"/>
        <w:ind w:left="450" w:hanging="180"/>
        <w:contextualSpacing/>
        <w:jc w:val="both"/>
        <w:rPr>
          <w:rFonts w:ascii="Times New Roman" w:hAnsi="Times New Roman"/>
          <w:b/>
          <w:szCs w:val="28"/>
          <w:lang w:val="vi-VN"/>
        </w:rPr>
      </w:pPr>
      <w:r w:rsidRPr="00D721DA">
        <w:rPr>
          <w:rFonts w:ascii="Times New Roman" w:hAnsi="Times New Roman"/>
          <w:b/>
          <w:szCs w:val="28"/>
          <w:lang w:val="vi-VN"/>
        </w:rPr>
        <w:t>Bước 3:</w:t>
      </w:r>
    </w:p>
    <w:p w14:paraId="4612EC38" w14:textId="05487728" w:rsidR="003D0256" w:rsidRPr="00D721DA" w:rsidRDefault="003D0256" w:rsidP="00B65F68">
      <w:pPr>
        <w:pStyle w:val="ListParagraph"/>
        <w:numPr>
          <w:ilvl w:val="1"/>
          <w:numId w:val="4"/>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 xml:space="preserve">Lựa chọn các hình ảnh đưa lên website từ </w:t>
      </w:r>
      <w:proofErr w:type="spellStart"/>
      <w:r w:rsidRPr="00D721DA">
        <w:rPr>
          <w:rFonts w:ascii="Times New Roman" w:hAnsi="Times New Roman"/>
          <w:szCs w:val="28"/>
        </w:rPr>
        <w:t>mạng</w:t>
      </w:r>
      <w:proofErr w:type="spellEnd"/>
      <w:r w:rsidRPr="00D721DA">
        <w:rPr>
          <w:rFonts w:ascii="Times New Roman" w:hAnsi="Times New Roman"/>
          <w:szCs w:val="28"/>
        </w:rPr>
        <w:t xml:space="preserve"> </w:t>
      </w:r>
      <w:proofErr w:type="spellStart"/>
      <w:r w:rsidRPr="00D721DA">
        <w:rPr>
          <w:rFonts w:ascii="Times New Roman" w:hAnsi="Times New Roman"/>
          <w:szCs w:val="28"/>
        </w:rPr>
        <w:t>xã</w:t>
      </w:r>
      <w:proofErr w:type="spellEnd"/>
      <w:r w:rsidRPr="00D721DA">
        <w:rPr>
          <w:rFonts w:ascii="Times New Roman" w:hAnsi="Times New Roman"/>
          <w:szCs w:val="28"/>
        </w:rPr>
        <w:t xml:space="preserve"> </w:t>
      </w:r>
      <w:proofErr w:type="spellStart"/>
      <w:r w:rsidRPr="00D721DA">
        <w:rPr>
          <w:rFonts w:ascii="Times New Roman" w:hAnsi="Times New Roman"/>
          <w:szCs w:val="28"/>
        </w:rPr>
        <w:t>hội</w:t>
      </w:r>
      <w:proofErr w:type="spellEnd"/>
      <w:r w:rsidRPr="00D721DA">
        <w:rPr>
          <w:rFonts w:ascii="Times New Roman" w:hAnsi="Times New Roman"/>
          <w:szCs w:val="28"/>
        </w:rPr>
        <w:t xml:space="preserve">. </w:t>
      </w:r>
      <w:r w:rsidRPr="00D721DA">
        <w:rPr>
          <w:rFonts w:ascii="Times New Roman" w:hAnsi="Times New Roman"/>
          <w:szCs w:val="28"/>
          <w:lang w:val="vi-VN"/>
        </w:rPr>
        <w:t xml:space="preserve">Ðó có thể là những hình ảnh </w:t>
      </w:r>
      <w:proofErr w:type="spellStart"/>
      <w:r w:rsidRPr="00D721DA">
        <w:rPr>
          <w:rFonts w:ascii="Times New Roman" w:hAnsi="Times New Roman"/>
          <w:szCs w:val="28"/>
        </w:rPr>
        <w:t>về</w:t>
      </w:r>
      <w:proofErr w:type="spellEnd"/>
      <w:r w:rsidRPr="00D721DA">
        <w:rPr>
          <w:rFonts w:ascii="Times New Roman" w:hAnsi="Times New Roman"/>
          <w:szCs w:val="28"/>
        </w:rPr>
        <w:t xml:space="preserve"> </w:t>
      </w:r>
      <w:proofErr w:type="spellStart"/>
      <w:r w:rsidRPr="00D721DA">
        <w:rPr>
          <w:rFonts w:ascii="Times New Roman" w:hAnsi="Times New Roman"/>
          <w:szCs w:val="28"/>
        </w:rPr>
        <w:t>sản</w:t>
      </w:r>
      <w:proofErr w:type="spellEnd"/>
      <w:r w:rsidRPr="00D721DA">
        <w:rPr>
          <w:rFonts w:ascii="Times New Roman" w:hAnsi="Times New Roman"/>
          <w:szCs w:val="28"/>
        </w:rPr>
        <w:t xml:space="preserve"> </w:t>
      </w:r>
      <w:proofErr w:type="spellStart"/>
      <w:r w:rsidRPr="00D721DA">
        <w:rPr>
          <w:rFonts w:ascii="Times New Roman" w:hAnsi="Times New Roman"/>
          <w:szCs w:val="28"/>
        </w:rPr>
        <w:t>phẩm</w:t>
      </w:r>
      <w:proofErr w:type="spellEnd"/>
      <w:r w:rsidRPr="00D721DA">
        <w:rPr>
          <w:rFonts w:ascii="Times New Roman" w:hAnsi="Times New Roman"/>
          <w:szCs w:val="28"/>
        </w:rPr>
        <w:t xml:space="preserve"> phim </w:t>
      </w:r>
      <w:proofErr w:type="spellStart"/>
      <w:r w:rsidRPr="00D721DA">
        <w:rPr>
          <w:rFonts w:ascii="Times New Roman" w:hAnsi="Times New Roman"/>
          <w:szCs w:val="28"/>
        </w:rPr>
        <w:t>hoặc</w:t>
      </w:r>
      <w:proofErr w:type="spellEnd"/>
      <w:r w:rsidRPr="00D721DA">
        <w:rPr>
          <w:rFonts w:ascii="Times New Roman" w:hAnsi="Times New Roman"/>
          <w:szCs w:val="28"/>
        </w:rPr>
        <w:t xml:space="preserve">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t>
      </w:r>
      <w:proofErr w:type="spellStart"/>
      <w:r w:rsidRPr="00D721DA">
        <w:rPr>
          <w:rFonts w:ascii="Times New Roman" w:hAnsi="Times New Roman"/>
          <w:szCs w:val="28"/>
        </w:rPr>
        <w:t>dữ</w:t>
      </w:r>
      <w:proofErr w:type="spellEnd"/>
      <w:r w:rsidRPr="00D721DA">
        <w:rPr>
          <w:rFonts w:ascii="Times New Roman" w:hAnsi="Times New Roman"/>
          <w:szCs w:val="28"/>
        </w:rPr>
        <w:t xml:space="preserve"> </w:t>
      </w:r>
      <w:proofErr w:type="spellStart"/>
      <w:r w:rsidRPr="00D721DA">
        <w:rPr>
          <w:rFonts w:ascii="Times New Roman" w:hAnsi="Times New Roman"/>
          <w:szCs w:val="28"/>
        </w:rPr>
        <w:t>liệu</w:t>
      </w:r>
      <w:proofErr w:type="spellEnd"/>
      <w:r w:rsidRPr="00D721DA">
        <w:rPr>
          <w:rFonts w:ascii="Times New Roman" w:hAnsi="Times New Roman"/>
          <w:szCs w:val="28"/>
        </w:rPr>
        <w:t xml:space="preserve"> </w:t>
      </w:r>
      <w:proofErr w:type="spellStart"/>
      <w:r w:rsidRPr="00D721DA">
        <w:rPr>
          <w:rFonts w:ascii="Times New Roman" w:hAnsi="Times New Roman"/>
          <w:szCs w:val="28"/>
        </w:rPr>
        <w:t>có</w:t>
      </w:r>
      <w:proofErr w:type="spellEnd"/>
      <w:r w:rsidRPr="00D721DA">
        <w:rPr>
          <w:rFonts w:ascii="Times New Roman" w:hAnsi="Times New Roman"/>
          <w:szCs w:val="28"/>
        </w:rPr>
        <w:t xml:space="preserve"> </w:t>
      </w:r>
      <w:proofErr w:type="spellStart"/>
      <w:r w:rsidRPr="00D721DA">
        <w:rPr>
          <w:rFonts w:ascii="Times New Roman" w:hAnsi="Times New Roman"/>
          <w:szCs w:val="28"/>
        </w:rPr>
        <w:t>liên</w:t>
      </w:r>
      <w:proofErr w:type="spellEnd"/>
      <w:r w:rsidRPr="00D721DA">
        <w:rPr>
          <w:rFonts w:ascii="Times New Roman" w:hAnsi="Times New Roman"/>
          <w:szCs w:val="28"/>
        </w:rPr>
        <w:t xml:space="preserve"> </w:t>
      </w:r>
      <w:proofErr w:type="spellStart"/>
      <w:r w:rsidRPr="00D721DA">
        <w:rPr>
          <w:rFonts w:ascii="Times New Roman" w:hAnsi="Times New Roman"/>
          <w:szCs w:val="28"/>
        </w:rPr>
        <w:t>quan</w:t>
      </w:r>
      <w:proofErr w:type="spellEnd"/>
      <w:r w:rsidRPr="00D721DA">
        <w:rPr>
          <w:rFonts w:ascii="Times New Roman" w:hAnsi="Times New Roman"/>
          <w:szCs w:val="28"/>
        </w:rPr>
        <w:t xml:space="preserve"> </w:t>
      </w:r>
      <w:proofErr w:type="spellStart"/>
      <w:r w:rsidRPr="00D721DA">
        <w:rPr>
          <w:rFonts w:ascii="Times New Roman" w:hAnsi="Times New Roman"/>
          <w:szCs w:val="28"/>
        </w:rPr>
        <w:t>đến</w:t>
      </w:r>
      <w:proofErr w:type="spellEnd"/>
      <w:r w:rsidRPr="00D721DA">
        <w:rPr>
          <w:rFonts w:ascii="Times New Roman" w:hAnsi="Times New Roman"/>
          <w:szCs w:val="28"/>
        </w:rPr>
        <w:t xml:space="preserve"> </w:t>
      </w:r>
      <w:proofErr w:type="spellStart"/>
      <w:r w:rsidRPr="00D721DA">
        <w:rPr>
          <w:rFonts w:ascii="Times New Roman" w:hAnsi="Times New Roman"/>
          <w:szCs w:val="28"/>
        </w:rPr>
        <w:t>dự</w:t>
      </w:r>
      <w:proofErr w:type="spellEnd"/>
      <w:r w:rsidRPr="00D721DA">
        <w:rPr>
          <w:rFonts w:ascii="Times New Roman" w:hAnsi="Times New Roman"/>
          <w:szCs w:val="28"/>
        </w:rPr>
        <w:t xml:space="preserve"> </w:t>
      </w:r>
      <w:proofErr w:type="spellStart"/>
      <w:r w:rsidRPr="00D721DA">
        <w:rPr>
          <w:rFonts w:ascii="Times New Roman" w:hAnsi="Times New Roman"/>
          <w:szCs w:val="28"/>
        </w:rPr>
        <w:t>án</w:t>
      </w:r>
      <w:proofErr w:type="spellEnd"/>
      <w:r w:rsidRPr="00D721DA">
        <w:rPr>
          <w:rFonts w:ascii="Times New Roman" w:hAnsi="Times New Roman"/>
          <w:szCs w:val="28"/>
        </w:rPr>
        <w:t xml:space="preserve"> </w:t>
      </w:r>
      <w:proofErr w:type="spellStart"/>
      <w:r w:rsidRPr="00D721DA">
        <w:rPr>
          <w:rFonts w:ascii="Times New Roman" w:hAnsi="Times New Roman"/>
          <w:szCs w:val="28"/>
        </w:rPr>
        <w:t>này</w:t>
      </w:r>
      <w:proofErr w:type="spellEnd"/>
    </w:p>
    <w:p w14:paraId="5EFCE9B2" w14:textId="77777777" w:rsidR="003D0256" w:rsidRPr="00D721DA" w:rsidRDefault="003D0256" w:rsidP="00B65F68">
      <w:pPr>
        <w:pStyle w:val="ListParagraph"/>
        <w:numPr>
          <w:ilvl w:val="1"/>
          <w:numId w:val="4"/>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Chuyển đổi các hình ảnh đến vị trí thích hợp và có sự chỉnh sửa về mầu sắc và kích cỡ cho phù hợp.</w:t>
      </w:r>
    </w:p>
    <w:p w14:paraId="279E4B33" w14:textId="77777777" w:rsidR="003D0256" w:rsidRPr="00D721DA" w:rsidRDefault="003D0256" w:rsidP="00B65F68">
      <w:pPr>
        <w:pStyle w:val="ListParagraph"/>
        <w:numPr>
          <w:ilvl w:val="0"/>
          <w:numId w:val="5"/>
        </w:numPr>
        <w:tabs>
          <w:tab w:val="left" w:pos="180"/>
        </w:tabs>
        <w:spacing w:line="276" w:lineRule="auto"/>
        <w:ind w:left="450" w:hanging="180"/>
        <w:contextualSpacing/>
        <w:jc w:val="both"/>
        <w:rPr>
          <w:rFonts w:ascii="Times New Roman" w:hAnsi="Times New Roman"/>
          <w:b/>
          <w:szCs w:val="28"/>
          <w:lang w:val="vi-VN"/>
        </w:rPr>
      </w:pPr>
      <w:r w:rsidRPr="00D721DA">
        <w:rPr>
          <w:rFonts w:ascii="Times New Roman" w:hAnsi="Times New Roman"/>
          <w:b/>
          <w:szCs w:val="28"/>
          <w:lang w:val="vi-VN"/>
        </w:rPr>
        <w:t>Bước 4:</w:t>
      </w:r>
    </w:p>
    <w:p w14:paraId="7EB7AED4" w14:textId="77777777" w:rsidR="003D0256" w:rsidRPr="00D721DA" w:rsidRDefault="003D0256" w:rsidP="00B65F68">
      <w:pPr>
        <w:pStyle w:val="ListParagraph"/>
        <w:numPr>
          <w:ilvl w:val="1"/>
          <w:numId w:val="5"/>
        </w:numPr>
        <w:tabs>
          <w:tab w:val="left" w:pos="810"/>
          <w:tab w:val="left" w:pos="144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Khi đã có bộ khung của mình thì ta bắt đầu chuẩn bị tạo ra website bằng việc sử dụng ngôn ngữ siêu văn bản (HTML). Tiến hành chuyển đổi các văn bản text của mình tới HTML mà có thể làm bằng World, Netscape, Homesite và một vài các gói thông tin được lựa chọn khác. Chúng ta đã có một vài chương trình phần mềm rất thuận tiện cho người sử dụng mà có thể chuyển đổi một cách tự động từ dạng text thành  HTML mà có thể không cần biết một chút gì về HTML. Ví dụ như Frontpage</w:t>
      </w:r>
    </w:p>
    <w:p w14:paraId="67BAE9E8" w14:textId="77777777" w:rsidR="003D0256" w:rsidRPr="00D721DA" w:rsidRDefault="003D0256" w:rsidP="00B65F68">
      <w:pPr>
        <w:pStyle w:val="ListParagraph"/>
        <w:numPr>
          <w:ilvl w:val="0"/>
          <w:numId w:val="5"/>
        </w:numPr>
        <w:tabs>
          <w:tab w:val="left" w:pos="180"/>
        </w:tabs>
        <w:spacing w:line="276" w:lineRule="auto"/>
        <w:ind w:left="450" w:hanging="180"/>
        <w:contextualSpacing/>
        <w:jc w:val="both"/>
        <w:rPr>
          <w:rFonts w:ascii="Times New Roman" w:hAnsi="Times New Roman"/>
          <w:b/>
          <w:szCs w:val="28"/>
          <w:lang w:val="vi-VN"/>
        </w:rPr>
      </w:pPr>
      <w:r w:rsidRPr="00D721DA">
        <w:rPr>
          <w:rFonts w:ascii="Times New Roman" w:hAnsi="Times New Roman"/>
          <w:b/>
          <w:szCs w:val="28"/>
          <w:lang w:val="vi-VN"/>
        </w:rPr>
        <w:t>Bước 5:</w:t>
      </w:r>
    </w:p>
    <w:p w14:paraId="08AC62E5" w14:textId="4A708BBB" w:rsidR="003D0256" w:rsidRPr="00D721DA" w:rsidRDefault="003D0256" w:rsidP="00B65F68">
      <w:pPr>
        <w:pStyle w:val="ListParagraph"/>
        <w:numPr>
          <w:ilvl w:val="1"/>
          <w:numId w:val="5"/>
        </w:numPr>
        <w:tabs>
          <w:tab w:val="left" w:pos="990"/>
        </w:tabs>
        <w:spacing w:line="276" w:lineRule="auto"/>
        <w:ind w:left="990" w:hanging="270"/>
        <w:contextualSpacing/>
        <w:jc w:val="both"/>
        <w:rPr>
          <w:rFonts w:ascii="Times New Roman" w:hAnsi="Times New Roman"/>
          <w:szCs w:val="28"/>
          <w:lang w:val="vi-VN"/>
        </w:rPr>
      </w:pPr>
      <w:proofErr w:type="spellStart"/>
      <w:r w:rsidRPr="00D721DA">
        <w:rPr>
          <w:rFonts w:ascii="Times New Roman" w:hAnsi="Times New Roman"/>
          <w:szCs w:val="28"/>
        </w:rPr>
        <w:t>Thiết</w:t>
      </w:r>
      <w:proofErr w:type="spellEnd"/>
      <w:r w:rsidRPr="00D721DA">
        <w:rPr>
          <w:rFonts w:ascii="Times New Roman" w:hAnsi="Times New Roman"/>
          <w:szCs w:val="28"/>
        </w:rPr>
        <w:t xml:space="preserve"> </w:t>
      </w:r>
      <w:proofErr w:type="spellStart"/>
      <w:r w:rsidRPr="00D721DA">
        <w:rPr>
          <w:rFonts w:ascii="Times New Roman" w:hAnsi="Times New Roman"/>
          <w:szCs w:val="28"/>
        </w:rPr>
        <w:t>kế</w:t>
      </w:r>
      <w:proofErr w:type="spellEnd"/>
      <w:r w:rsidRPr="00D721DA">
        <w:rPr>
          <w:rFonts w:ascii="Times New Roman" w:hAnsi="Times New Roman"/>
          <w:szCs w:val="28"/>
        </w:rPr>
        <w:t xml:space="preserve"> </w:t>
      </w:r>
      <w:proofErr w:type="spellStart"/>
      <w:r w:rsidRPr="00D721DA">
        <w:rPr>
          <w:rFonts w:ascii="Times New Roman" w:hAnsi="Times New Roman"/>
          <w:szCs w:val="28"/>
        </w:rPr>
        <w:t>giao</w:t>
      </w:r>
      <w:proofErr w:type="spellEnd"/>
      <w:r w:rsidRPr="00D721DA">
        <w:rPr>
          <w:rFonts w:ascii="Times New Roman" w:hAnsi="Times New Roman"/>
          <w:szCs w:val="28"/>
        </w:rPr>
        <w:t xml:space="preserve"> </w:t>
      </w:r>
      <w:proofErr w:type="spellStart"/>
      <w:r w:rsidRPr="00D721DA">
        <w:rPr>
          <w:rFonts w:ascii="Times New Roman" w:hAnsi="Times New Roman"/>
          <w:szCs w:val="28"/>
        </w:rPr>
        <w:t>diện</w:t>
      </w:r>
      <w:proofErr w:type="spellEnd"/>
      <w:r w:rsidRPr="00D721DA">
        <w:rPr>
          <w:rFonts w:ascii="Times New Roman" w:hAnsi="Times New Roman"/>
          <w:szCs w:val="28"/>
        </w:rPr>
        <w:t xml:space="preserve"> website</w:t>
      </w:r>
    </w:p>
    <w:p w14:paraId="585A9719" w14:textId="77777777" w:rsidR="003D0256" w:rsidRPr="00D721DA" w:rsidRDefault="003D0256" w:rsidP="00B65F68">
      <w:pPr>
        <w:pStyle w:val="ListParagraph"/>
        <w:numPr>
          <w:ilvl w:val="0"/>
          <w:numId w:val="6"/>
        </w:numPr>
        <w:tabs>
          <w:tab w:val="left" w:pos="180"/>
        </w:tabs>
        <w:spacing w:line="276" w:lineRule="auto"/>
        <w:ind w:left="450" w:hanging="180"/>
        <w:contextualSpacing/>
        <w:jc w:val="both"/>
        <w:rPr>
          <w:rFonts w:ascii="Times New Roman" w:hAnsi="Times New Roman"/>
          <w:b/>
          <w:szCs w:val="28"/>
          <w:lang w:val="vi-VN"/>
        </w:rPr>
      </w:pPr>
      <w:r w:rsidRPr="00D721DA">
        <w:rPr>
          <w:rFonts w:ascii="Times New Roman" w:hAnsi="Times New Roman"/>
          <w:b/>
          <w:szCs w:val="28"/>
          <w:lang w:val="vi-VN"/>
        </w:rPr>
        <w:t>Bước 6:</w:t>
      </w:r>
    </w:p>
    <w:p w14:paraId="4F9082D4" w14:textId="717E131C" w:rsidR="000154A9" w:rsidRPr="00D721DA" w:rsidRDefault="003D0256" w:rsidP="00B65F68">
      <w:pPr>
        <w:pStyle w:val="ListParagraph"/>
        <w:numPr>
          <w:ilvl w:val="1"/>
          <w:numId w:val="6"/>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Lựa chọn nhà cung cấp dịch vụ Internet để đưa website lên Internet.</w:t>
      </w:r>
    </w:p>
    <w:p w14:paraId="145A272A" w14:textId="615D58AC" w:rsidR="000154A9" w:rsidRPr="00D721DA" w:rsidRDefault="003D0256" w:rsidP="00B65F68">
      <w:pPr>
        <w:pStyle w:val="ListParagraph"/>
        <w:numPr>
          <w:ilvl w:val="1"/>
          <w:numId w:val="6"/>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Thiết lập tên miền</w:t>
      </w:r>
    </w:p>
    <w:p w14:paraId="59BD4876" w14:textId="551F9AB8" w:rsidR="003D0256" w:rsidRPr="00D721DA" w:rsidRDefault="003D0256" w:rsidP="00B65F68">
      <w:pPr>
        <w:pStyle w:val="ListParagraph"/>
        <w:numPr>
          <w:ilvl w:val="1"/>
          <w:numId w:val="6"/>
        </w:numPr>
        <w:tabs>
          <w:tab w:val="left" w:pos="990"/>
        </w:tabs>
        <w:spacing w:line="276" w:lineRule="auto"/>
        <w:ind w:left="990" w:hanging="270"/>
        <w:contextualSpacing/>
        <w:jc w:val="both"/>
        <w:rPr>
          <w:rFonts w:ascii="Times New Roman" w:hAnsi="Times New Roman"/>
          <w:szCs w:val="28"/>
          <w:lang w:val="vi-VN"/>
        </w:rPr>
      </w:pPr>
      <w:r w:rsidRPr="00D721DA">
        <w:rPr>
          <w:rFonts w:ascii="Times New Roman" w:hAnsi="Times New Roman"/>
          <w:szCs w:val="28"/>
          <w:lang w:val="vi-VN"/>
        </w:rPr>
        <w:t>Ðăng ký tên website với các nhà tìm kiếm</w:t>
      </w:r>
    </w:p>
    <w:p w14:paraId="4375E1F1" w14:textId="775E1707" w:rsidR="00160ACA" w:rsidRPr="00D721DA" w:rsidRDefault="00160ACA" w:rsidP="00160ACA">
      <w:pPr>
        <w:spacing w:line="254" w:lineRule="auto"/>
        <w:contextualSpacing/>
        <w:jc w:val="both"/>
        <w:rPr>
          <w:rFonts w:ascii="Times New Roman" w:hAnsi="Times New Roman"/>
          <w:szCs w:val="28"/>
          <w:lang w:val="vi-VN"/>
        </w:rPr>
      </w:pPr>
    </w:p>
    <w:p w14:paraId="6FA64C78" w14:textId="39AEBA49" w:rsidR="00160ACA" w:rsidRPr="00D721DA" w:rsidRDefault="00160ACA" w:rsidP="00160ACA">
      <w:pPr>
        <w:spacing w:line="254" w:lineRule="auto"/>
        <w:contextualSpacing/>
        <w:jc w:val="both"/>
        <w:rPr>
          <w:rFonts w:ascii="Times New Roman" w:hAnsi="Times New Roman"/>
          <w:szCs w:val="28"/>
          <w:lang w:val="vi-VN"/>
        </w:rPr>
      </w:pPr>
    </w:p>
    <w:p w14:paraId="7F2D5A68" w14:textId="5C4BC420" w:rsidR="00160ACA" w:rsidRPr="00D721DA" w:rsidRDefault="00160ACA" w:rsidP="00160ACA">
      <w:pPr>
        <w:spacing w:line="254" w:lineRule="auto"/>
        <w:contextualSpacing/>
        <w:jc w:val="both"/>
        <w:rPr>
          <w:rFonts w:ascii="Times New Roman" w:hAnsi="Times New Roman"/>
          <w:szCs w:val="28"/>
          <w:lang w:val="vi-VN"/>
        </w:rPr>
      </w:pPr>
    </w:p>
    <w:p w14:paraId="61AFDA36" w14:textId="129194F5" w:rsidR="00160ACA" w:rsidRPr="00D721DA" w:rsidRDefault="00160ACA" w:rsidP="00160ACA">
      <w:pPr>
        <w:spacing w:line="254" w:lineRule="auto"/>
        <w:contextualSpacing/>
        <w:jc w:val="both"/>
        <w:rPr>
          <w:rFonts w:ascii="Times New Roman" w:hAnsi="Times New Roman"/>
          <w:szCs w:val="28"/>
          <w:lang w:val="vi-VN"/>
        </w:rPr>
      </w:pPr>
    </w:p>
    <w:p w14:paraId="760C238A" w14:textId="5A957E66" w:rsidR="00160ACA" w:rsidRPr="00D721DA" w:rsidRDefault="00160ACA" w:rsidP="00160ACA">
      <w:pPr>
        <w:spacing w:line="254" w:lineRule="auto"/>
        <w:contextualSpacing/>
        <w:jc w:val="both"/>
        <w:rPr>
          <w:rFonts w:ascii="Times New Roman" w:hAnsi="Times New Roman"/>
          <w:szCs w:val="28"/>
          <w:lang w:val="vi-VN"/>
        </w:rPr>
      </w:pPr>
    </w:p>
    <w:p w14:paraId="1BB3B94D" w14:textId="77777777" w:rsidR="00160ACA" w:rsidRPr="00D721DA" w:rsidRDefault="00160ACA" w:rsidP="00160ACA">
      <w:pPr>
        <w:spacing w:line="254" w:lineRule="auto"/>
        <w:contextualSpacing/>
        <w:jc w:val="both"/>
        <w:rPr>
          <w:rFonts w:ascii="Times New Roman" w:hAnsi="Times New Roman"/>
          <w:szCs w:val="28"/>
          <w:lang w:val="vi-VN"/>
        </w:rPr>
      </w:pPr>
    </w:p>
    <w:p w14:paraId="62AC626A" w14:textId="52D084CD" w:rsidR="00D12650" w:rsidRPr="00D721DA" w:rsidRDefault="00D12650" w:rsidP="00DA1BB9">
      <w:pPr>
        <w:pStyle w:val="Heading1"/>
        <w:spacing w:after="600" w:line="312" w:lineRule="auto"/>
        <w:jc w:val="center"/>
        <w:rPr>
          <w:rFonts w:ascii="Times New Roman" w:hAnsi="Times New Roman"/>
          <w:i w:val="0"/>
          <w:sz w:val="40"/>
          <w:szCs w:val="40"/>
        </w:rPr>
      </w:pPr>
      <w:bookmarkStart w:id="245" w:name="_Toc57216270"/>
      <w:bookmarkStart w:id="246" w:name="_Toc57216392"/>
      <w:bookmarkStart w:id="247" w:name="_Toc57216271"/>
      <w:bookmarkStart w:id="248" w:name="_Toc57216393"/>
      <w:bookmarkStart w:id="249" w:name="_Toc57216272"/>
      <w:bookmarkStart w:id="250" w:name="_Toc57216394"/>
      <w:bookmarkStart w:id="251" w:name="_Toc57216273"/>
      <w:bookmarkStart w:id="252" w:name="_Toc57216395"/>
      <w:bookmarkStart w:id="253" w:name="_Toc57216274"/>
      <w:bookmarkStart w:id="254" w:name="_Toc57216396"/>
      <w:bookmarkStart w:id="255" w:name="_Toc57216275"/>
      <w:bookmarkStart w:id="256" w:name="_Toc57216397"/>
      <w:bookmarkStart w:id="257" w:name="_Toc57216276"/>
      <w:bookmarkStart w:id="258" w:name="_Toc57216398"/>
      <w:bookmarkStart w:id="259" w:name="_Toc57216277"/>
      <w:bookmarkStart w:id="260" w:name="_Toc57216399"/>
      <w:bookmarkStart w:id="261" w:name="_Toc57216278"/>
      <w:bookmarkStart w:id="262" w:name="_Toc57216400"/>
      <w:bookmarkStart w:id="263" w:name="_Toc57216279"/>
      <w:bookmarkStart w:id="264" w:name="_Toc57216401"/>
      <w:bookmarkStart w:id="265" w:name="_Toc57216280"/>
      <w:bookmarkStart w:id="266" w:name="_Toc57216402"/>
      <w:bookmarkStart w:id="267" w:name="_Toc57216281"/>
      <w:bookmarkStart w:id="268" w:name="_Toc57216403"/>
      <w:bookmarkStart w:id="269" w:name="_Toc57216282"/>
      <w:bookmarkStart w:id="270" w:name="_Toc57216404"/>
      <w:bookmarkStart w:id="271" w:name="_Toc57216283"/>
      <w:bookmarkStart w:id="272" w:name="_Toc57216405"/>
      <w:bookmarkStart w:id="273" w:name="_Toc57216284"/>
      <w:bookmarkStart w:id="274" w:name="_Toc57216406"/>
      <w:bookmarkStart w:id="275" w:name="_Toc57216285"/>
      <w:bookmarkStart w:id="276" w:name="_Toc57216407"/>
      <w:bookmarkStart w:id="277" w:name="_Toc57216286"/>
      <w:bookmarkStart w:id="278" w:name="_Toc57216408"/>
      <w:bookmarkStart w:id="279" w:name="_Toc57216287"/>
      <w:bookmarkStart w:id="280" w:name="_Toc57216409"/>
      <w:bookmarkStart w:id="281" w:name="_Toc57216288"/>
      <w:bookmarkStart w:id="282" w:name="_Toc57216410"/>
      <w:bookmarkStart w:id="283" w:name="_Toc57216289"/>
      <w:bookmarkStart w:id="284" w:name="_Toc57216411"/>
      <w:bookmarkStart w:id="285" w:name="_Toc57216290"/>
      <w:bookmarkStart w:id="286" w:name="_Toc57216412"/>
      <w:bookmarkStart w:id="287" w:name="_Toc57216291"/>
      <w:bookmarkStart w:id="288" w:name="_Toc57216413"/>
      <w:bookmarkStart w:id="289" w:name="_Toc57216292"/>
      <w:bookmarkStart w:id="290" w:name="_Toc57216414"/>
      <w:bookmarkStart w:id="291" w:name="_Toc57216293"/>
      <w:bookmarkStart w:id="292" w:name="_Toc57216415"/>
      <w:bookmarkStart w:id="293" w:name="_Toc57216294"/>
      <w:bookmarkStart w:id="294" w:name="_Toc57216416"/>
      <w:bookmarkStart w:id="295" w:name="_Toc57216295"/>
      <w:bookmarkStart w:id="296" w:name="_Toc57216417"/>
      <w:bookmarkStart w:id="297" w:name="_Toc57216296"/>
      <w:bookmarkStart w:id="298" w:name="_Toc57216418"/>
      <w:bookmarkStart w:id="299" w:name="_Toc57216297"/>
      <w:bookmarkStart w:id="300" w:name="_Toc57216419"/>
      <w:bookmarkStart w:id="301" w:name="_Toc57216298"/>
      <w:bookmarkStart w:id="302" w:name="_Toc57216420"/>
      <w:bookmarkStart w:id="303" w:name="_Toc57216299"/>
      <w:bookmarkStart w:id="304" w:name="_Toc57216421"/>
      <w:bookmarkStart w:id="305" w:name="_Toc57216300"/>
      <w:bookmarkStart w:id="306" w:name="_Toc57216422"/>
      <w:bookmarkStart w:id="307" w:name="_Toc57216301"/>
      <w:bookmarkStart w:id="308" w:name="_Toc57216423"/>
      <w:bookmarkStart w:id="309" w:name="_Toc57216302"/>
      <w:bookmarkStart w:id="310" w:name="_Toc57216424"/>
      <w:bookmarkStart w:id="311" w:name="_Toc57216303"/>
      <w:bookmarkStart w:id="312" w:name="_Toc57216425"/>
      <w:bookmarkStart w:id="313" w:name="_Toc57216304"/>
      <w:bookmarkStart w:id="314" w:name="_Toc57216426"/>
      <w:bookmarkStart w:id="315" w:name="_Toc57216305"/>
      <w:bookmarkStart w:id="316" w:name="_Toc57216427"/>
      <w:bookmarkStart w:id="317" w:name="_Toc57216306"/>
      <w:bookmarkStart w:id="318" w:name="_Toc57216428"/>
      <w:bookmarkStart w:id="319" w:name="_Toc57216307"/>
      <w:bookmarkStart w:id="320" w:name="_Toc57216429"/>
      <w:bookmarkStart w:id="321" w:name="_Toc57216308"/>
      <w:bookmarkStart w:id="322" w:name="_Toc57216430"/>
      <w:bookmarkStart w:id="323" w:name="_Toc57216309"/>
      <w:bookmarkStart w:id="324" w:name="_Toc57216431"/>
      <w:bookmarkStart w:id="325" w:name="_Toc57216310"/>
      <w:bookmarkStart w:id="326" w:name="_Toc57216432"/>
      <w:bookmarkStart w:id="327" w:name="_Toc57216311"/>
      <w:bookmarkStart w:id="328" w:name="_Toc57216433"/>
      <w:bookmarkStart w:id="329" w:name="_Toc57216312"/>
      <w:bookmarkStart w:id="330" w:name="_Toc57216434"/>
      <w:bookmarkStart w:id="331" w:name="_Toc57216313"/>
      <w:bookmarkStart w:id="332" w:name="_Toc57216435"/>
      <w:bookmarkStart w:id="333" w:name="_Toc57216314"/>
      <w:bookmarkStart w:id="334" w:name="_Toc57216436"/>
      <w:bookmarkStart w:id="335" w:name="_Toc57216315"/>
      <w:bookmarkStart w:id="336" w:name="_Toc57216437"/>
      <w:bookmarkStart w:id="337" w:name="_Toc57216316"/>
      <w:bookmarkStart w:id="338" w:name="_Toc57216438"/>
      <w:bookmarkStart w:id="339" w:name="_Toc57216317"/>
      <w:bookmarkStart w:id="340" w:name="_Toc57216439"/>
      <w:bookmarkStart w:id="341" w:name="_Toc57216318"/>
      <w:bookmarkStart w:id="342" w:name="_Toc57216440"/>
      <w:bookmarkStart w:id="343" w:name="_Toc57216319"/>
      <w:bookmarkStart w:id="344" w:name="_Toc57216441"/>
      <w:bookmarkStart w:id="345" w:name="_Toc57216320"/>
      <w:bookmarkStart w:id="346" w:name="_Toc57216442"/>
      <w:bookmarkStart w:id="347" w:name="_Toc57216321"/>
      <w:bookmarkStart w:id="348" w:name="_Toc57216443"/>
      <w:bookmarkStart w:id="349" w:name="_Toc57216322"/>
      <w:bookmarkStart w:id="350" w:name="_Toc57216444"/>
      <w:bookmarkStart w:id="351" w:name="_Toc57216323"/>
      <w:bookmarkStart w:id="352" w:name="_Toc57216445"/>
      <w:bookmarkStart w:id="353" w:name="_Toc57216324"/>
      <w:bookmarkStart w:id="354" w:name="_Toc57216446"/>
      <w:bookmarkStart w:id="355" w:name="_Toc57216325"/>
      <w:bookmarkStart w:id="356" w:name="_Toc57216447"/>
      <w:bookmarkStart w:id="357" w:name="_Toc57216326"/>
      <w:bookmarkStart w:id="358" w:name="_Toc57216448"/>
      <w:bookmarkStart w:id="359" w:name="_Toc57216327"/>
      <w:bookmarkStart w:id="360" w:name="_Toc57216449"/>
      <w:bookmarkStart w:id="361" w:name="_Toc57216328"/>
      <w:bookmarkStart w:id="362" w:name="_Toc57216450"/>
      <w:bookmarkStart w:id="363" w:name="_Toc57216329"/>
      <w:bookmarkStart w:id="364" w:name="_Toc57216451"/>
      <w:bookmarkStart w:id="365" w:name="_Toc57216330"/>
      <w:bookmarkStart w:id="366" w:name="_Toc57216452"/>
      <w:bookmarkStart w:id="367" w:name="_Toc57216331"/>
      <w:bookmarkStart w:id="368" w:name="_Toc57216453"/>
      <w:bookmarkStart w:id="369" w:name="_Toc57216332"/>
      <w:bookmarkStart w:id="370" w:name="_Toc57216454"/>
      <w:bookmarkStart w:id="371" w:name="_Toc57216333"/>
      <w:bookmarkStart w:id="372" w:name="_Toc57216455"/>
      <w:bookmarkStart w:id="373" w:name="_Toc57216334"/>
      <w:bookmarkStart w:id="374" w:name="_Toc57216456"/>
      <w:bookmarkStart w:id="375" w:name="_Toc57216335"/>
      <w:bookmarkStart w:id="376" w:name="_Toc57216457"/>
      <w:bookmarkStart w:id="377" w:name="_Toc57216336"/>
      <w:bookmarkStart w:id="378" w:name="_Toc57216458"/>
      <w:bookmarkStart w:id="379" w:name="_Toc57216337"/>
      <w:bookmarkStart w:id="380" w:name="_Toc57216459"/>
      <w:bookmarkStart w:id="381" w:name="_Toc57216338"/>
      <w:bookmarkStart w:id="382" w:name="_Toc57216460"/>
      <w:bookmarkStart w:id="383" w:name="_Toc57216339"/>
      <w:bookmarkStart w:id="384" w:name="_Toc57216461"/>
      <w:bookmarkStart w:id="385" w:name="_Toc57216340"/>
      <w:bookmarkStart w:id="386" w:name="_Toc57216462"/>
      <w:bookmarkStart w:id="387" w:name="_Toc57216341"/>
      <w:bookmarkStart w:id="388" w:name="_Toc57216463"/>
      <w:bookmarkStart w:id="389" w:name="_Toc57216342"/>
      <w:bookmarkStart w:id="390" w:name="_Toc57216464"/>
      <w:bookmarkStart w:id="391" w:name="_Toc57216343"/>
      <w:bookmarkStart w:id="392" w:name="_Toc57216465"/>
      <w:bookmarkStart w:id="393" w:name="_Toc57216344"/>
      <w:bookmarkStart w:id="394" w:name="_Toc57216466"/>
      <w:bookmarkStart w:id="395" w:name="_Toc57216345"/>
      <w:bookmarkStart w:id="396" w:name="_Toc57216467"/>
      <w:bookmarkStart w:id="397" w:name="_Toc57216346"/>
      <w:bookmarkStart w:id="398" w:name="_Toc57216468"/>
      <w:bookmarkStart w:id="399" w:name="_Toc57216347"/>
      <w:bookmarkStart w:id="400" w:name="_Toc57216469"/>
      <w:bookmarkStart w:id="401" w:name="_Toc57216348"/>
      <w:bookmarkStart w:id="402" w:name="_Toc57216470"/>
      <w:bookmarkStart w:id="403" w:name="_Toc57216349"/>
      <w:bookmarkStart w:id="404" w:name="_Toc57216471"/>
      <w:bookmarkStart w:id="405" w:name="_Toc57216350"/>
      <w:bookmarkStart w:id="406" w:name="_Toc57216472"/>
      <w:bookmarkStart w:id="407" w:name="_Toc57216351"/>
      <w:bookmarkStart w:id="408" w:name="_Toc57216473"/>
      <w:bookmarkStart w:id="409" w:name="_Toc57216352"/>
      <w:bookmarkStart w:id="410" w:name="_Toc57216474"/>
      <w:bookmarkStart w:id="411" w:name="_Toc57216353"/>
      <w:bookmarkStart w:id="412" w:name="_Toc57216475"/>
      <w:bookmarkStart w:id="413" w:name="_Toc57216354"/>
      <w:bookmarkStart w:id="414" w:name="_Toc57216476"/>
      <w:bookmarkStart w:id="415" w:name="_Toc57216355"/>
      <w:bookmarkStart w:id="416" w:name="_Toc57216477"/>
      <w:bookmarkStart w:id="417" w:name="_Toc57216356"/>
      <w:bookmarkStart w:id="418" w:name="_Toc57216478"/>
      <w:bookmarkStart w:id="419" w:name="_Toc57216357"/>
      <w:bookmarkStart w:id="420" w:name="_Toc57216479"/>
      <w:bookmarkStart w:id="421" w:name="_Toc57216358"/>
      <w:bookmarkStart w:id="422" w:name="_Toc57216480"/>
      <w:bookmarkStart w:id="423" w:name="_Toc67480321"/>
      <w:bookmarkStart w:id="424" w:name="_Toc104211880"/>
      <w:bookmarkStart w:id="425" w:name="_Toc105574631"/>
      <w:bookmarkEnd w:id="236"/>
      <w:bookmarkEnd w:id="237"/>
      <w:bookmarkEnd w:id="238"/>
      <w:bookmarkEnd w:id="239"/>
      <w:bookmarkEnd w:id="240"/>
      <w:bookmarkEnd w:id="241"/>
      <w:bookmarkEnd w:id="242"/>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roofErr w:type="spellStart"/>
      <w:r w:rsidRPr="00D721DA">
        <w:rPr>
          <w:rFonts w:ascii="Times New Roman" w:hAnsi="Times New Roman"/>
          <w:b/>
          <w:i w:val="0"/>
          <w:sz w:val="40"/>
          <w:szCs w:val="40"/>
        </w:rPr>
        <w:lastRenderedPageBreak/>
        <w:t>Chương</w:t>
      </w:r>
      <w:proofErr w:type="spellEnd"/>
      <w:r w:rsidRPr="00D721DA">
        <w:rPr>
          <w:rFonts w:ascii="Times New Roman" w:hAnsi="Times New Roman"/>
          <w:b/>
          <w:i w:val="0"/>
          <w:sz w:val="40"/>
          <w:szCs w:val="40"/>
        </w:rPr>
        <w:t xml:space="preserve"> </w:t>
      </w:r>
      <w:r w:rsidR="00310D02" w:rsidRPr="00D721DA">
        <w:rPr>
          <w:rFonts w:ascii="Times New Roman" w:hAnsi="Times New Roman"/>
          <w:b/>
          <w:i w:val="0"/>
          <w:sz w:val="40"/>
          <w:szCs w:val="40"/>
        </w:rPr>
        <w:t>3</w:t>
      </w:r>
      <w:r w:rsidRPr="00D721DA">
        <w:rPr>
          <w:rFonts w:ascii="Times New Roman" w:hAnsi="Times New Roman"/>
          <w:b/>
          <w:i w:val="0"/>
          <w:sz w:val="40"/>
          <w:szCs w:val="40"/>
        </w:rPr>
        <w:t xml:space="preserve">. </w:t>
      </w:r>
      <w:bookmarkEnd w:id="423"/>
      <w:proofErr w:type="spellStart"/>
      <w:r w:rsidR="0021312D" w:rsidRPr="00D721DA">
        <w:rPr>
          <w:rFonts w:ascii="Times New Roman" w:hAnsi="Times New Roman"/>
          <w:b/>
          <w:i w:val="0"/>
          <w:sz w:val="40"/>
          <w:szCs w:val="40"/>
        </w:rPr>
        <w:t>Triển</w:t>
      </w:r>
      <w:proofErr w:type="spellEnd"/>
      <w:r w:rsidR="0021312D" w:rsidRPr="00D721DA">
        <w:rPr>
          <w:rFonts w:ascii="Times New Roman" w:hAnsi="Times New Roman"/>
          <w:b/>
          <w:i w:val="0"/>
          <w:sz w:val="40"/>
          <w:szCs w:val="40"/>
        </w:rPr>
        <w:t xml:space="preserve"> </w:t>
      </w:r>
      <w:proofErr w:type="spellStart"/>
      <w:r w:rsidR="0021312D" w:rsidRPr="00D721DA">
        <w:rPr>
          <w:rFonts w:ascii="Times New Roman" w:hAnsi="Times New Roman"/>
          <w:b/>
          <w:i w:val="0"/>
          <w:sz w:val="40"/>
          <w:szCs w:val="40"/>
        </w:rPr>
        <w:t>khai</w:t>
      </w:r>
      <w:proofErr w:type="spellEnd"/>
      <w:r w:rsidR="0021312D" w:rsidRPr="00D721DA">
        <w:rPr>
          <w:rFonts w:ascii="Times New Roman" w:hAnsi="Times New Roman"/>
          <w:b/>
          <w:i w:val="0"/>
          <w:sz w:val="40"/>
          <w:szCs w:val="40"/>
        </w:rPr>
        <w:t xml:space="preserve"> </w:t>
      </w:r>
      <w:proofErr w:type="spellStart"/>
      <w:r w:rsidR="0021312D" w:rsidRPr="00D721DA">
        <w:rPr>
          <w:rFonts w:ascii="Times New Roman" w:hAnsi="Times New Roman"/>
          <w:b/>
          <w:i w:val="0"/>
          <w:sz w:val="40"/>
          <w:szCs w:val="40"/>
        </w:rPr>
        <w:t>xây</w:t>
      </w:r>
      <w:proofErr w:type="spellEnd"/>
      <w:r w:rsidR="0021312D" w:rsidRPr="00D721DA">
        <w:rPr>
          <w:rFonts w:ascii="Times New Roman" w:hAnsi="Times New Roman"/>
          <w:b/>
          <w:i w:val="0"/>
          <w:sz w:val="40"/>
          <w:szCs w:val="40"/>
        </w:rPr>
        <w:t xml:space="preserve"> </w:t>
      </w:r>
      <w:proofErr w:type="spellStart"/>
      <w:r w:rsidR="0021312D" w:rsidRPr="00D721DA">
        <w:rPr>
          <w:rFonts w:ascii="Times New Roman" w:hAnsi="Times New Roman"/>
          <w:b/>
          <w:i w:val="0"/>
          <w:sz w:val="40"/>
          <w:szCs w:val="40"/>
        </w:rPr>
        <w:t>dựn</w:t>
      </w:r>
      <w:bookmarkEnd w:id="424"/>
      <w:r w:rsidR="007B0D3E" w:rsidRPr="00D721DA">
        <w:rPr>
          <w:rFonts w:ascii="Times New Roman" w:hAnsi="Times New Roman"/>
          <w:b/>
          <w:i w:val="0"/>
          <w:sz w:val="40"/>
          <w:szCs w:val="40"/>
        </w:rPr>
        <w:t>g</w:t>
      </w:r>
      <w:bookmarkEnd w:id="425"/>
      <w:proofErr w:type="spellEnd"/>
    </w:p>
    <w:p w14:paraId="713FFC73" w14:textId="641DACAF" w:rsidR="00422F9B" w:rsidRPr="00D721DA" w:rsidRDefault="0021312D" w:rsidP="00B65F68">
      <w:pPr>
        <w:pStyle w:val="Heading2"/>
        <w:numPr>
          <w:ilvl w:val="0"/>
          <w:numId w:val="8"/>
        </w:numPr>
        <w:spacing w:before="80" w:after="80"/>
        <w:jc w:val="both"/>
        <w:rPr>
          <w:rFonts w:ascii="Times New Roman" w:hAnsi="Times New Roman"/>
          <w:sz w:val="30"/>
          <w:szCs w:val="30"/>
        </w:rPr>
      </w:pPr>
      <w:bookmarkStart w:id="426" w:name="_Toc104211881"/>
      <w:bookmarkStart w:id="427" w:name="_Toc104211928"/>
      <w:bookmarkStart w:id="428" w:name="_Toc104211975"/>
      <w:bookmarkStart w:id="429" w:name="_Toc104212028"/>
      <w:bookmarkStart w:id="430" w:name="_Toc104212085"/>
      <w:bookmarkStart w:id="431" w:name="_Toc104212130"/>
      <w:bookmarkStart w:id="432" w:name="_Toc104212223"/>
      <w:bookmarkStart w:id="433" w:name="_Toc104212290"/>
      <w:bookmarkStart w:id="434" w:name="_Toc104212840"/>
      <w:bookmarkStart w:id="435" w:name="_Toc104212871"/>
      <w:bookmarkStart w:id="436" w:name="_Toc104212926"/>
      <w:bookmarkStart w:id="437" w:name="_Toc104213012"/>
      <w:bookmarkStart w:id="438" w:name="_Toc104213064"/>
      <w:bookmarkStart w:id="439" w:name="_Toc105574632"/>
      <w:bookmarkStart w:id="440" w:name="_Toc67480322"/>
      <w:bookmarkStart w:id="441" w:name="_Toc104211882"/>
      <w:bookmarkEnd w:id="426"/>
      <w:bookmarkEnd w:id="427"/>
      <w:bookmarkEnd w:id="428"/>
      <w:bookmarkEnd w:id="429"/>
      <w:bookmarkEnd w:id="430"/>
      <w:bookmarkEnd w:id="431"/>
      <w:bookmarkEnd w:id="432"/>
      <w:bookmarkEnd w:id="433"/>
      <w:bookmarkEnd w:id="434"/>
      <w:bookmarkEnd w:id="435"/>
      <w:bookmarkEnd w:id="436"/>
      <w:bookmarkEnd w:id="437"/>
      <w:bookmarkEnd w:id="438"/>
      <w:proofErr w:type="spellStart"/>
      <w:r w:rsidRPr="00D721DA">
        <w:rPr>
          <w:rFonts w:ascii="Times New Roman" w:hAnsi="Times New Roman"/>
          <w:sz w:val="30"/>
          <w:szCs w:val="30"/>
        </w:rPr>
        <w:t>Các</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giao</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diện</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của</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trang</w:t>
      </w:r>
      <w:proofErr w:type="spellEnd"/>
      <w:r w:rsidRPr="00D721DA">
        <w:rPr>
          <w:rFonts w:ascii="Times New Roman" w:hAnsi="Times New Roman"/>
          <w:sz w:val="30"/>
          <w:szCs w:val="30"/>
        </w:rPr>
        <w:t xml:space="preserve"> w</w:t>
      </w:r>
      <w:r w:rsidR="00422F9B" w:rsidRPr="00D721DA">
        <w:rPr>
          <w:rFonts w:ascii="Times New Roman" w:hAnsi="Times New Roman"/>
          <w:sz w:val="30"/>
          <w:szCs w:val="30"/>
        </w:rPr>
        <w:t>eb:</w:t>
      </w:r>
      <w:bookmarkEnd w:id="439"/>
    </w:p>
    <w:p w14:paraId="1F0F08A9" w14:textId="77777777" w:rsidR="00422F9B" w:rsidRPr="00D721DA" w:rsidRDefault="00422F9B" w:rsidP="00B65F68">
      <w:pPr>
        <w:pStyle w:val="Heading3"/>
        <w:numPr>
          <w:ilvl w:val="1"/>
          <w:numId w:val="9"/>
        </w:numPr>
        <w:tabs>
          <w:tab w:val="left" w:pos="810"/>
        </w:tabs>
        <w:spacing w:before="0"/>
        <w:ind w:left="990" w:hanging="630"/>
        <w:rPr>
          <w:rFonts w:ascii="Times New Roman" w:hAnsi="Times New Roman"/>
          <w:sz w:val="30"/>
          <w:szCs w:val="30"/>
        </w:rPr>
      </w:pPr>
      <w:bookmarkStart w:id="442" w:name="_Toc105574633"/>
      <w:r w:rsidRPr="00D721DA">
        <w:rPr>
          <w:rFonts w:ascii="Times New Roman" w:hAnsi="Times New Roman"/>
          <w:sz w:val="30"/>
          <w:szCs w:val="30"/>
        </w:rPr>
        <w:t xml:space="preserve">Trang </w:t>
      </w:r>
      <w:proofErr w:type="spellStart"/>
      <w:r w:rsidRPr="00D721DA">
        <w:rPr>
          <w:rFonts w:ascii="Times New Roman" w:hAnsi="Times New Roman"/>
          <w:sz w:val="30"/>
          <w:szCs w:val="30"/>
        </w:rPr>
        <w:t>chủ</w:t>
      </w:r>
      <w:bookmarkEnd w:id="442"/>
      <w:proofErr w:type="spellEnd"/>
      <w:r w:rsidRPr="00D721DA">
        <w:rPr>
          <w:rFonts w:ascii="Times New Roman" w:hAnsi="Times New Roman"/>
          <w:sz w:val="30"/>
          <w:szCs w:val="30"/>
        </w:rPr>
        <w:tab/>
      </w:r>
    </w:p>
    <w:p w14:paraId="1ECC074D" w14:textId="6B8FEC69" w:rsidR="00422F9B" w:rsidRPr="00D721DA" w:rsidRDefault="00422F9B" w:rsidP="00422F9B">
      <w:pPr>
        <w:rPr>
          <w:rFonts w:ascii="Times New Roman" w:hAnsi="Times New Roman"/>
          <w:szCs w:val="28"/>
        </w:rPr>
      </w:pPr>
      <w:r w:rsidRPr="00D721DA">
        <w:rPr>
          <w:rFonts w:ascii="Times New Roman" w:hAnsi="Times New Roman"/>
          <w:szCs w:val="28"/>
        </w:rPr>
        <w:t xml:space="preserve">Trang </w:t>
      </w:r>
      <w:proofErr w:type="spellStart"/>
      <w:r w:rsidRPr="00D721DA">
        <w:rPr>
          <w:rFonts w:ascii="Times New Roman" w:hAnsi="Times New Roman"/>
          <w:szCs w:val="28"/>
        </w:rPr>
        <w:t>chủ</w:t>
      </w:r>
      <w:proofErr w:type="spellEnd"/>
      <w:r w:rsidRPr="00D721DA">
        <w:rPr>
          <w:rFonts w:ascii="Times New Roman" w:hAnsi="Times New Roman"/>
          <w:szCs w:val="28"/>
        </w:rPr>
        <w:t xml:space="preserve"> bao </w:t>
      </w:r>
      <w:proofErr w:type="spellStart"/>
      <w:r w:rsidRPr="00D721DA">
        <w:rPr>
          <w:rFonts w:ascii="Times New Roman" w:hAnsi="Times New Roman"/>
          <w:szCs w:val="28"/>
        </w:rPr>
        <w:t>gồm</w:t>
      </w:r>
      <w:proofErr w:type="spellEnd"/>
      <w:r w:rsidRPr="00D721DA">
        <w:rPr>
          <w:rFonts w:ascii="Times New Roman" w:hAnsi="Times New Roman"/>
          <w:szCs w:val="28"/>
        </w:rPr>
        <w:t xml:space="preserve">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t>
      </w:r>
      <w:proofErr w:type="spellStart"/>
      <w:r w:rsidRPr="00D721DA">
        <w:rPr>
          <w:rFonts w:ascii="Times New Roman" w:hAnsi="Times New Roman"/>
          <w:szCs w:val="28"/>
        </w:rPr>
        <w:t>phần</w:t>
      </w:r>
      <w:proofErr w:type="spellEnd"/>
      <w:r w:rsidRPr="00D721DA">
        <w:rPr>
          <w:rFonts w:ascii="Times New Roman" w:hAnsi="Times New Roman"/>
          <w:szCs w:val="28"/>
        </w:rPr>
        <w:t xml:space="preserve">: phim </w:t>
      </w:r>
      <w:proofErr w:type="spellStart"/>
      <w:r w:rsidRPr="00D721DA">
        <w:rPr>
          <w:rFonts w:ascii="Times New Roman" w:hAnsi="Times New Roman"/>
          <w:szCs w:val="28"/>
        </w:rPr>
        <w:t>đang</w:t>
      </w:r>
      <w:proofErr w:type="spellEnd"/>
      <w:r w:rsidRPr="00D721DA">
        <w:rPr>
          <w:rFonts w:ascii="Times New Roman" w:hAnsi="Times New Roman"/>
          <w:szCs w:val="28"/>
        </w:rPr>
        <w:t xml:space="preserve"> </w:t>
      </w:r>
      <w:proofErr w:type="spellStart"/>
      <w:r w:rsidRPr="00D721DA">
        <w:rPr>
          <w:rFonts w:ascii="Times New Roman" w:hAnsi="Times New Roman"/>
          <w:szCs w:val="28"/>
        </w:rPr>
        <w:t>chiếu</w:t>
      </w:r>
      <w:proofErr w:type="spellEnd"/>
      <w:r w:rsidRPr="00D721DA">
        <w:rPr>
          <w:rFonts w:ascii="Times New Roman" w:hAnsi="Times New Roman"/>
          <w:szCs w:val="28"/>
        </w:rPr>
        <w:t xml:space="preserve">, phim </w:t>
      </w:r>
      <w:proofErr w:type="spellStart"/>
      <w:r w:rsidRPr="00D721DA">
        <w:rPr>
          <w:rFonts w:ascii="Times New Roman" w:hAnsi="Times New Roman"/>
          <w:szCs w:val="28"/>
        </w:rPr>
        <w:t>sắp</w:t>
      </w:r>
      <w:proofErr w:type="spellEnd"/>
      <w:r w:rsidRPr="00D721DA">
        <w:rPr>
          <w:rFonts w:ascii="Times New Roman" w:hAnsi="Times New Roman"/>
          <w:szCs w:val="28"/>
        </w:rPr>
        <w:t xml:space="preserve"> </w:t>
      </w:r>
      <w:proofErr w:type="spellStart"/>
      <w:r w:rsidRPr="00D721DA">
        <w:rPr>
          <w:rFonts w:ascii="Times New Roman" w:hAnsi="Times New Roman"/>
          <w:szCs w:val="28"/>
        </w:rPr>
        <w:t>chiếu</w:t>
      </w:r>
      <w:proofErr w:type="spellEnd"/>
      <w:r w:rsidRPr="00D721DA">
        <w:rPr>
          <w:rFonts w:ascii="Times New Roman" w:hAnsi="Times New Roman"/>
          <w:szCs w:val="28"/>
        </w:rPr>
        <w:t xml:space="preserve">, </w:t>
      </w:r>
      <w:proofErr w:type="spellStart"/>
      <w:r w:rsidRPr="00D721DA">
        <w:rPr>
          <w:rFonts w:ascii="Times New Roman" w:hAnsi="Times New Roman"/>
          <w:szCs w:val="28"/>
        </w:rPr>
        <w:t>thông</w:t>
      </w:r>
      <w:proofErr w:type="spellEnd"/>
      <w:r w:rsidRPr="00D721DA">
        <w:rPr>
          <w:rFonts w:ascii="Times New Roman" w:hAnsi="Times New Roman"/>
          <w:szCs w:val="28"/>
        </w:rPr>
        <w:t xml:space="preserve"> tin </w:t>
      </w:r>
      <w:proofErr w:type="spellStart"/>
      <w:r w:rsidRPr="00D721DA">
        <w:rPr>
          <w:rFonts w:ascii="Times New Roman" w:hAnsi="Times New Roman"/>
          <w:szCs w:val="28"/>
        </w:rPr>
        <w:t>ưu</w:t>
      </w:r>
      <w:proofErr w:type="spellEnd"/>
      <w:r w:rsidRPr="00D721DA">
        <w:rPr>
          <w:rFonts w:ascii="Times New Roman" w:hAnsi="Times New Roman"/>
          <w:szCs w:val="28"/>
        </w:rPr>
        <w:t xml:space="preserve"> </w:t>
      </w:r>
      <w:proofErr w:type="spellStart"/>
      <w:r w:rsidRPr="00D721DA">
        <w:rPr>
          <w:rFonts w:ascii="Times New Roman" w:hAnsi="Times New Roman"/>
          <w:szCs w:val="28"/>
        </w:rPr>
        <w:t>đãi</w:t>
      </w:r>
      <w:proofErr w:type="spellEnd"/>
    </w:p>
    <w:p w14:paraId="1440C887" w14:textId="77777777" w:rsidR="00422F9B" w:rsidRPr="00D721DA" w:rsidRDefault="00422F9B" w:rsidP="00422F9B">
      <w:pPr>
        <w:rPr>
          <w:rFonts w:ascii="Times New Roman" w:hAnsi="Times New Roman"/>
        </w:rPr>
      </w:pPr>
    </w:p>
    <w:p w14:paraId="22B1A3BD" w14:textId="77777777" w:rsidR="0048363D" w:rsidRPr="00D721DA" w:rsidRDefault="00422F9B" w:rsidP="0048363D">
      <w:pPr>
        <w:keepNext/>
        <w:rPr>
          <w:rFonts w:ascii="Times New Roman" w:hAnsi="Times New Roman"/>
        </w:rPr>
      </w:pPr>
      <w:bookmarkStart w:id="443" w:name="_Toc105171136"/>
      <w:r w:rsidRPr="00D721DA">
        <w:rPr>
          <w:rFonts w:ascii="Times New Roman" w:hAnsi="Times New Roman"/>
          <w:noProof/>
        </w:rPr>
        <w:drawing>
          <wp:inline distT="0" distB="0" distL="0" distR="0" wp14:anchorId="38E3306A" wp14:editId="7EC51E1B">
            <wp:extent cx="5760720" cy="2753995"/>
            <wp:effectExtent l="0" t="0" r="0" b="825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3"/>
                    <a:stretch>
                      <a:fillRect/>
                    </a:stretch>
                  </pic:blipFill>
                  <pic:spPr>
                    <a:xfrm>
                      <a:off x="0" y="0"/>
                      <a:ext cx="5760720" cy="2753995"/>
                    </a:xfrm>
                    <a:prstGeom prst="rect">
                      <a:avLst/>
                    </a:prstGeom>
                  </pic:spPr>
                </pic:pic>
              </a:graphicData>
            </a:graphic>
          </wp:inline>
        </w:drawing>
      </w:r>
      <w:bookmarkEnd w:id="443"/>
    </w:p>
    <w:p w14:paraId="14599553" w14:textId="19C921FE" w:rsidR="00422F9B" w:rsidRPr="00D721DA" w:rsidRDefault="0048363D" w:rsidP="00BF459D">
      <w:pPr>
        <w:pStyle w:val="Caption"/>
        <w:jc w:val="center"/>
        <w:rPr>
          <w:rFonts w:ascii="Times New Roman" w:hAnsi="Times New Roman"/>
        </w:rPr>
      </w:pPr>
      <w:bookmarkStart w:id="444" w:name="_Toc105574685"/>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5</w:t>
      </w:r>
      <w:r w:rsidRPr="00D721DA">
        <w:rPr>
          <w:rFonts w:ascii="Times New Roman" w:hAnsi="Times New Roman"/>
        </w:rPr>
        <w:fldChar w:fldCharType="end"/>
      </w:r>
      <w:r w:rsidRPr="00D721DA">
        <w:rPr>
          <w:rFonts w:ascii="Times New Roman" w:hAnsi="Times New Roman"/>
        </w:rPr>
        <w:t xml:space="preserve">:Trang </w:t>
      </w:r>
      <w:proofErr w:type="spellStart"/>
      <w:r w:rsidRPr="00D721DA">
        <w:rPr>
          <w:rFonts w:ascii="Times New Roman" w:hAnsi="Times New Roman"/>
        </w:rPr>
        <w:t>chủ</w:t>
      </w:r>
      <w:bookmarkEnd w:id="444"/>
      <w:proofErr w:type="spellEnd"/>
    </w:p>
    <w:p w14:paraId="4BC2400F" w14:textId="77777777" w:rsidR="00422F9B" w:rsidRPr="00D721DA" w:rsidRDefault="00422F9B" w:rsidP="00422F9B">
      <w:pPr>
        <w:rPr>
          <w:rFonts w:ascii="Times New Roman" w:hAnsi="Times New Roman"/>
        </w:rPr>
      </w:pPr>
    </w:p>
    <w:p w14:paraId="0F5DD7D4" w14:textId="77777777" w:rsidR="0048363D" w:rsidRPr="00D721DA" w:rsidRDefault="00422F9B" w:rsidP="0048363D">
      <w:pPr>
        <w:keepNext/>
        <w:rPr>
          <w:rFonts w:ascii="Times New Roman" w:hAnsi="Times New Roman"/>
        </w:rPr>
      </w:pPr>
      <w:r w:rsidRPr="00D721DA">
        <w:rPr>
          <w:rFonts w:ascii="Times New Roman" w:hAnsi="Times New Roman"/>
          <w:noProof/>
        </w:rPr>
        <w:drawing>
          <wp:inline distT="0" distB="0" distL="0" distR="0" wp14:anchorId="6B20FC93" wp14:editId="6B867C86">
            <wp:extent cx="5760720" cy="2748280"/>
            <wp:effectExtent l="0" t="0" r="0" b="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14"/>
                    <a:stretch>
                      <a:fillRect/>
                    </a:stretch>
                  </pic:blipFill>
                  <pic:spPr>
                    <a:xfrm>
                      <a:off x="0" y="0"/>
                      <a:ext cx="5760720" cy="2748280"/>
                    </a:xfrm>
                    <a:prstGeom prst="rect">
                      <a:avLst/>
                    </a:prstGeom>
                  </pic:spPr>
                </pic:pic>
              </a:graphicData>
            </a:graphic>
          </wp:inline>
        </w:drawing>
      </w:r>
    </w:p>
    <w:p w14:paraId="76204E0C" w14:textId="556D34D8" w:rsidR="00422F9B" w:rsidRPr="00D721DA" w:rsidRDefault="0048363D" w:rsidP="00BF459D">
      <w:pPr>
        <w:pStyle w:val="Caption"/>
        <w:jc w:val="center"/>
        <w:rPr>
          <w:rFonts w:ascii="Times New Roman" w:hAnsi="Times New Roman"/>
        </w:rPr>
      </w:pPr>
      <w:bookmarkStart w:id="445" w:name="_Toc105574686"/>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6</w:t>
      </w:r>
      <w:r w:rsidRPr="00D721DA">
        <w:rPr>
          <w:rFonts w:ascii="Times New Roman" w:hAnsi="Times New Roman"/>
        </w:rPr>
        <w:fldChar w:fldCharType="end"/>
      </w:r>
      <w:r w:rsidRPr="00D721DA">
        <w:rPr>
          <w:rFonts w:ascii="Times New Roman" w:hAnsi="Times New Roman"/>
        </w:rPr>
        <w:t xml:space="preserve">:Trang </w:t>
      </w:r>
      <w:proofErr w:type="spellStart"/>
      <w:r w:rsidRPr="00D721DA">
        <w:rPr>
          <w:rFonts w:ascii="Times New Roman" w:hAnsi="Times New Roman"/>
        </w:rPr>
        <w:t>chủ</w:t>
      </w:r>
      <w:bookmarkEnd w:id="445"/>
      <w:proofErr w:type="spellEnd"/>
    </w:p>
    <w:p w14:paraId="505F10F4" w14:textId="77777777" w:rsidR="00422F9B" w:rsidRPr="00D721DA" w:rsidRDefault="00422F9B" w:rsidP="00422F9B">
      <w:pPr>
        <w:rPr>
          <w:rFonts w:ascii="Times New Roman" w:hAnsi="Times New Roman"/>
        </w:rPr>
      </w:pPr>
    </w:p>
    <w:p w14:paraId="1D31B734" w14:textId="77777777" w:rsidR="0048363D" w:rsidRPr="00D721DA" w:rsidRDefault="00422F9B" w:rsidP="0048363D">
      <w:pPr>
        <w:keepNext/>
        <w:rPr>
          <w:rFonts w:ascii="Times New Roman" w:hAnsi="Times New Roman"/>
        </w:rPr>
      </w:pPr>
      <w:r w:rsidRPr="00D721DA">
        <w:rPr>
          <w:rFonts w:ascii="Times New Roman" w:hAnsi="Times New Roman"/>
          <w:noProof/>
        </w:rPr>
        <w:lastRenderedPageBreak/>
        <w:drawing>
          <wp:inline distT="0" distB="0" distL="0" distR="0" wp14:anchorId="21641AE4" wp14:editId="18685A32">
            <wp:extent cx="5760720" cy="324040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6A1A3E60" w14:textId="5EEE7769" w:rsidR="00422F9B" w:rsidRPr="00D721DA" w:rsidRDefault="0048363D" w:rsidP="00BF459D">
      <w:pPr>
        <w:pStyle w:val="Caption"/>
        <w:jc w:val="center"/>
        <w:rPr>
          <w:rFonts w:ascii="Times New Roman" w:hAnsi="Times New Roman"/>
        </w:rPr>
      </w:pPr>
      <w:bookmarkStart w:id="446" w:name="_Toc105574687"/>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7</w:t>
      </w:r>
      <w:r w:rsidRPr="00D721DA">
        <w:rPr>
          <w:rFonts w:ascii="Times New Roman" w:hAnsi="Times New Roman"/>
        </w:rPr>
        <w:fldChar w:fldCharType="end"/>
      </w:r>
      <w:r w:rsidRPr="00D721DA">
        <w:rPr>
          <w:rFonts w:ascii="Times New Roman" w:hAnsi="Times New Roman"/>
        </w:rPr>
        <w:t xml:space="preserve">:Trang </w:t>
      </w:r>
      <w:proofErr w:type="spellStart"/>
      <w:r w:rsidRPr="00D721DA">
        <w:rPr>
          <w:rFonts w:ascii="Times New Roman" w:hAnsi="Times New Roman"/>
        </w:rPr>
        <w:t>chủ</w:t>
      </w:r>
      <w:bookmarkEnd w:id="446"/>
      <w:proofErr w:type="spellEnd"/>
    </w:p>
    <w:p w14:paraId="0BD7CBA2" w14:textId="77777777" w:rsidR="00422F9B" w:rsidRPr="00D721DA" w:rsidRDefault="00422F9B" w:rsidP="00B65F68">
      <w:pPr>
        <w:pStyle w:val="Heading3"/>
        <w:numPr>
          <w:ilvl w:val="1"/>
          <w:numId w:val="9"/>
        </w:numPr>
        <w:tabs>
          <w:tab w:val="left" w:pos="810"/>
        </w:tabs>
        <w:ind w:left="1080" w:hanging="720"/>
        <w:rPr>
          <w:rFonts w:ascii="Times New Roman" w:hAnsi="Times New Roman"/>
          <w:sz w:val="30"/>
          <w:szCs w:val="30"/>
        </w:rPr>
      </w:pPr>
      <w:bookmarkStart w:id="447" w:name="_Toc105574634"/>
      <w:proofErr w:type="spellStart"/>
      <w:r w:rsidRPr="00D721DA">
        <w:rPr>
          <w:rFonts w:ascii="Times New Roman" w:hAnsi="Times New Roman"/>
          <w:sz w:val="30"/>
          <w:szCs w:val="30"/>
        </w:rPr>
        <w:t>Thông</w:t>
      </w:r>
      <w:proofErr w:type="spellEnd"/>
      <w:r w:rsidRPr="00D721DA">
        <w:rPr>
          <w:rFonts w:ascii="Times New Roman" w:hAnsi="Times New Roman"/>
          <w:sz w:val="30"/>
          <w:szCs w:val="30"/>
        </w:rPr>
        <w:t xml:space="preserve"> tin phim</w:t>
      </w:r>
      <w:bookmarkEnd w:id="447"/>
    </w:p>
    <w:p w14:paraId="70ABC8C3" w14:textId="7B3C3C9E" w:rsidR="00422F9B" w:rsidRPr="00D721DA" w:rsidRDefault="0048363D" w:rsidP="00422F9B">
      <w:pPr>
        <w:rPr>
          <w:rFonts w:ascii="Times New Roman" w:hAnsi="Times New Roman"/>
          <w:szCs w:val="28"/>
        </w:rPr>
      </w:pPr>
      <w:r w:rsidRPr="00D721DA">
        <w:rPr>
          <w:rFonts w:ascii="Times New Roman" w:hAnsi="Times New Roman"/>
          <w:szCs w:val="28"/>
        </w:rPr>
        <w:t xml:space="preserve">Bao </w:t>
      </w:r>
      <w:proofErr w:type="spellStart"/>
      <w:r w:rsidRPr="00D721DA">
        <w:rPr>
          <w:rFonts w:ascii="Times New Roman" w:hAnsi="Times New Roman"/>
          <w:szCs w:val="28"/>
        </w:rPr>
        <w:t>gồm</w:t>
      </w:r>
      <w:proofErr w:type="spellEnd"/>
      <w:r w:rsidRPr="00D721DA">
        <w:rPr>
          <w:rFonts w:ascii="Times New Roman" w:hAnsi="Times New Roman"/>
          <w:szCs w:val="28"/>
        </w:rPr>
        <w:t xml:space="preserve"> </w:t>
      </w:r>
      <w:proofErr w:type="spellStart"/>
      <w:r w:rsidRPr="00D721DA">
        <w:rPr>
          <w:rFonts w:ascii="Times New Roman" w:hAnsi="Times New Roman"/>
          <w:szCs w:val="28"/>
        </w:rPr>
        <w:t>các</w:t>
      </w:r>
      <w:proofErr w:type="spellEnd"/>
      <w:r w:rsidRPr="00D721DA">
        <w:rPr>
          <w:rFonts w:ascii="Times New Roman" w:hAnsi="Times New Roman"/>
          <w:szCs w:val="28"/>
        </w:rPr>
        <w:t xml:space="preserve"> </w:t>
      </w:r>
      <w:proofErr w:type="spellStart"/>
      <w:r w:rsidRPr="00D721DA">
        <w:rPr>
          <w:rFonts w:ascii="Times New Roman" w:hAnsi="Times New Roman"/>
          <w:szCs w:val="28"/>
        </w:rPr>
        <w:t>thông</w:t>
      </w:r>
      <w:proofErr w:type="spellEnd"/>
      <w:r w:rsidRPr="00D721DA">
        <w:rPr>
          <w:rFonts w:ascii="Times New Roman" w:hAnsi="Times New Roman"/>
          <w:szCs w:val="28"/>
        </w:rPr>
        <w:t xml:space="preserve"> tin </w:t>
      </w:r>
      <w:proofErr w:type="spellStart"/>
      <w:r w:rsidRPr="00D721DA">
        <w:rPr>
          <w:rFonts w:ascii="Times New Roman" w:hAnsi="Times New Roman"/>
          <w:szCs w:val="28"/>
        </w:rPr>
        <w:t>về</w:t>
      </w:r>
      <w:proofErr w:type="spellEnd"/>
      <w:r w:rsidRPr="00D721DA">
        <w:rPr>
          <w:rFonts w:ascii="Times New Roman" w:hAnsi="Times New Roman"/>
          <w:szCs w:val="28"/>
        </w:rPr>
        <w:t xml:space="preserve"> phim, trailer, </w:t>
      </w:r>
      <w:proofErr w:type="spellStart"/>
      <w:r w:rsidRPr="00D721DA">
        <w:rPr>
          <w:rFonts w:ascii="Times New Roman" w:hAnsi="Times New Roman"/>
          <w:szCs w:val="28"/>
        </w:rPr>
        <w:t>đặt</w:t>
      </w:r>
      <w:proofErr w:type="spellEnd"/>
      <w:r w:rsidRPr="00D721DA">
        <w:rPr>
          <w:rFonts w:ascii="Times New Roman" w:hAnsi="Times New Roman"/>
          <w:szCs w:val="28"/>
        </w:rPr>
        <w:t xml:space="preserve"> </w:t>
      </w:r>
      <w:proofErr w:type="spellStart"/>
      <w:r w:rsidRPr="00D721DA">
        <w:rPr>
          <w:rFonts w:ascii="Times New Roman" w:hAnsi="Times New Roman"/>
          <w:szCs w:val="28"/>
        </w:rPr>
        <w:t>vé</w:t>
      </w:r>
      <w:proofErr w:type="spellEnd"/>
    </w:p>
    <w:p w14:paraId="50EE81FE" w14:textId="77777777" w:rsidR="008F326A" w:rsidRPr="00D721DA" w:rsidRDefault="008F326A" w:rsidP="00422F9B">
      <w:pPr>
        <w:rPr>
          <w:rFonts w:ascii="Times New Roman" w:hAnsi="Times New Roman"/>
          <w:szCs w:val="28"/>
        </w:rPr>
      </w:pPr>
    </w:p>
    <w:p w14:paraId="6F6C2001" w14:textId="77777777" w:rsidR="0048363D" w:rsidRPr="00D721DA" w:rsidRDefault="00422F9B" w:rsidP="0048363D">
      <w:pPr>
        <w:keepNext/>
        <w:rPr>
          <w:rFonts w:ascii="Times New Roman" w:hAnsi="Times New Roman"/>
        </w:rPr>
      </w:pPr>
      <w:ins w:id="448" w:author="Bùi Duy" w:date="2022-05-23T14:36:00Z">
        <w:r w:rsidRPr="00D721DA">
          <w:rPr>
            <w:rFonts w:ascii="Times New Roman" w:hAnsi="Times New Roman"/>
            <w:noProof/>
          </w:rPr>
          <w:drawing>
            <wp:inline distT="0" distB="0" distL="0" distR="0" wp14:anchorId="765900EF" wp14:editId="4F85C9AF">
              <wp:extent cx="5733415" cy="2882685"/>
              <wp:effectExtent l="0" t="0" r="63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755913" cy="2893997"/>
                      </a:xfrm>
                      <a:prstGeom prst="rect">
                        <a:avLst/>
                      </a:prstGeom>
                    </pic:spPr>
                  </pic:pic>
                </a:graphicData>
              </a:graphic>
            </wp:inline>
          </w:drawing>
        </w:r>
      </w:ins>
    </w:p>
    <w:p w14:paraId="0941C28D" w14:textId="36293452" w:rsidR="00422F9B" w:rsidRPr="00D721DA" w:rsidRDefault="0048363D" w:rsidP="00BF459D">
      <w:pPr>
        <w:pStyle w:val="Caption"/>
        <w:jc w:val="center"/>
        <w:rPr>
          <w:rFonts w:ascii="Times New Roman" w:hAnsi="Times New Roman"/>
        </w:rPr>
      </w:pPr>
      <w:bookmarkStart w:id="449" w:name="_Toc105574688"/>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8</w:t>
      </w:r>
      <w:r w:rsidRPr="00D721DA">
        <w:rPr>
          <w:rFonts w:ascii="Times New Roman" w:hAnsi="Times New Roman"/>
        </w:rPr>
        <w:fldChar w:fldCharType="end"/>
      </w:r>
      <w:r w:rsidRPr="00D721DA">
        <w:rPr>
          <w:rFonts w:ascii="Times New Roman" w:hAnsi="Times New Roman"/>
        </w:rPr>
        <w:t xml:space="preserve">: </w:t>
      </w:r>
      <w:proofErr w:type="spellStart"/>
      <w:r w:rsidRPr="00D721DA">
        <w:rPr>
          <w:rFonts w:ascii="Times New Roman" w:hAnsi="Times New Roman"/>
        </w:rPr>
        <w:t>Thông</w:t>
      </w:r>
      <w:proofErr w:type="spellEnd"/>
      <w:r w:rsidRPr="00D721DA">
        <w:rPr>
          <w:rFonts w:ascii="Times New Roman" w:hAnsi="Times New Roman"/>
        </w:rPr>
        <w:t xml:space="preserve"> tin phim</w:t>
      </w:r>
      <w:bookmarkEnd w:id="449"/>
    </w:p>
    <w:p w14:paraId="0849E1B1" w14:textId="1563F847" w:rsidR="00BF459D" w:rsidRPr="00D721DA" w:rsidRDefault="00BF459D" w:rsidP="00BF459D">
      <w:pPr>
        <w:rPr>
          <w:rFonts w:ascii="Times New Roman" w:hAnsi="Times New Roman"/>
        </w:rPr>
      </w:pPr>
    </w:p>
    <w:p w14:paraId="37387F61" w14:textId="382BAB8B" w:rsidR="00BF459D" w:rsidRPr="00D721DA" w:rsidRDefault="00BF459D" w:rsidP="00BF459D">
      <w:pPr>
        <w:rPr>
          <w:rFonts w:ascii="Times New Roman" w:hAnsi="Times New Roman"/>
        </w:rPr>
      </w:pPr>
    </w:p>
    <w:p w14:paraId="7E60C95C" w14:textId="0594B368" w:rsidR="00BF459D" w:rsidRPr="00D721DA" w:rsidRDefault="00BF459D" w:rsidP="00BF459D">
      <w:pPr>
        <w:rPr>
          <w:rFonts w:ascii="Times New Roman" w:hAnsi="Times New Roman"/>
        </w:rPr>
      </w:pPr>
    </w:p>
    <w:p w14:paraId="34B35F3E" w14:textId="46660571" w:rsidR="00BF459D" w:rsidRPr="00D721DA" w:rsidRDefault="00BF459D" w:rsidP="00BF459D">
      <w:pPr>
        <w:rPr>
          <w:rFonts w:ascii="Times New Roman" w:hAnsi="Times New Roman"/>
        </w:rPr>
      </w:pPr>
    </w:p>
    <w:p w14:paraId="52EBA461" w14:textId="59A93970" w:rsidR="00BF459D" w:rsidRPr="00D721DA" w:rsidRDefault="00BF459D" w:rsidP="00BF459D">
      <w:pPr>
        <w:rPr>
          <w:rFonts w:ascii="Times New Roman" w:hAnsi="Times New Roman"/>
        </w:rPr>
      </w:pPr>
    </w:p>
    <w:p w14:paraId="5C61A754" w14:textId="77777777" w:rsidR="00BF459D" w:rsidRPr="00D721DA" w:rsidRDefault="00BF459D" w:rsidP="00BF459D">
      <w:pPr>
        <w:rPr>
          <w:rFonts w:ascii="Times New Roman" w:hAnsi="Times New Roman"/>
        </w:rPr>
      </w:pPr>
    </w:p>
    <w:p w14:paraId="3AD1494E" w14:textId="794E4DCB" w:rsidR="00422F9B" w:rsidRPr="00D721DA" w:rsidRDefault="00422F9B" w:rsidP="00B65F68">
      <w:pPr>
        <w:pStyle w:val="Heading3"/>
        <w:numPr>
          <w:ilvl w:val="1"/>
          <w:numId w:val="9"/>
        </w:numPr>
        <w:tabs>
          <w:tab w:val="left" w:pos="810"/>
        </w:tabs>
        <w:ind w:left="1080" w:hanging="720"/>
        <w:rPr>
          <w:rFonts w:ascii="Times New Roman" w:hAnsi="Times New Roman"/>
          <w:sz w:val="30"/>
          <w:szCs w:val="30"/>
        </w:rPr>
      </w:pPr>
      <w:bookmarkStart w:id="450" w:name="_Toc105574635"/>
      <w:r w:rsidRPr="00D721DA">
        <w:rPr>
          <w:rFonts w:ascii="Times New Roman" w:hAnsi="Times New Roman"/>
          <w:sz w:val="30"/>
          <w:szCs w:val="30"/>
        </w:rPr>
        <w:lastRenderedPageBreak/>
        <w:t xml:space="preserve">Tin </w:t>
      </w:r>
      <w:proofErr w:type="spellStart"/>
      <w:r w:rsidRPr="00D721DA">
        <w:rPr>
          <w:rFonts w:ascii="Times New Roman" w:hAnsi="Times New Roman"/>
          <w:sz w:val="30"/>
          <w:szCs w:val="30"/>
        </w:rPr>
        <w:t>tức</w:t>
      </w:r>
      <w:bookmarkEnd w:id="450"/>
      <w:proofErr w:type="spellEnd"/>
    </w:p>
    <w:p w14:paraId="4C0B6F37" w14:textId="77777777" w:rsidR="00BF459D" w:rsidRPr="00D721DA" w:rsidRDefault="00BF459D" w:rsidP="00BF459D">
      <w:pPr>
        <w:rPr>
          <w:rFonts w:ascii="Times New Roman" w:hAnsi="Times New Roman"/>
        </w:rPr>
      </w:pPr>
    </w:p>
    <w:p w14:paraId="2F9D480F" w14:textId="77777777" w:rsidR="00A55D00" w:rsidRPr="00D721DA" w:rsidRDefault="00422F9B" w:rsidP="00A55D00">
      <w:pPr>
        <w:keepNext/>
        <w:rPr>
          <w:rFonts w:ascii="Times New Roman" w:hAnsi="Times New Roman"/>
        </w:rPr>
      </w:pPr>
      <w:r w:rsidRPr="00D721DA">
        <w:rPr>
          <w:rFonts w:ascii="Times New Roman" w:hAnsi="Times New Roman"/>
          <w:noProof/>
          <w:sz w:val="30"/>
          <w:szCs w:val="30"/>
        </w:rPr>
        <w:drawing>
          <wp:inline distT="0" distB="0" distL="0" distR="0" wp14:anchorId="5A9717F6" wp14:editId="717F2CF4">
            <wp:extent cx="5760720" cy="2623820"/>
            <wp:effectExtent l="0" t="0" r="0" b="508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a:stretch>
                      <a:fillRect/>
                    </a:stretch>
                  </pic:blipFill>
                  <pic:spPr>
                    <a:xfrm>
                      <a:off x="0" y="0"/>
                      <a:ext cx="5760720" cy="2623820"/>
                    </a:xfrm>
                    <a:prstGeom prst="rect">
                      <a:avLst/>
                    </a:prstGeom>
                  </pic:spPr>
                </pic:pic>
              </a:graphicData>
            </a:graphic>
          </wp:inline>
        </w:drawing>
      </w:r>
    </w:p>
    <w:p w14:paraId="09F60404" w14:textId="74F81E5A" w:rsidR="00422F9B" w:rsidRPr="00D721DA" w:rsidRDefault="00A55D00" w:rsidP="00BF459D">
      <w:pPr>
        <w:pStyle w:val="Caption"/>
        <w:jc w:val="center"/>
        <w:rPr>
          <w:rFonts w:ascii="Times New Roman" w:hAnsi="Times New Roman"/>
        </w:rPr>
      </w:pPr>
      <w:bookmarkStart w:id="451" w:name="_Toc105574689"/>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9</w:t>
      </w:r>
      <w:r w:rsidRPr="00D721DA">
        <w:rPr>
          <w:rFonts w:ascii="Times New Roman" w:hAnsi="Times New Roman"/>
        </w:rPr>
        <w:fldChar w:fldCharType="end"/>
      </w:r>
      <w:r w:rsidRPr="00D721DA">
        <w:rPr>
          <w:rFonts w:ascii="Times New Roman" w:hAnsi="Times New Roman"/>
        </w:rPr>
        <w:t xml:space="preserve">: Tin </w:t>
      </w:r>
      <w:proofErr w:type="spellStart"/>
      <w:r w:rsidRPr="00D721DA">
        <w:rPr>
          <w:rFonts w:ascii="Times New Roman" w:hAnsi="Times New Roman"/>
        </w:rPr>
        <w:t>tức</w:t>
      </w:r>
      <w:bookmarkEnd w:id="451"/>
      <w:proofErr w:type="spellEnd"/>
    </w:p>
    <w:p w14:paraId="3E04B64A" w14:textId="6C20F523" w:rsidR="00422F9B" w:rsidRPr="00D721DA" w:rsidRDefault="00422F9B" w:rsidP="00B65F68">
      <w:pPr>
        <w:pStyle w:val="Heading3"/>
        <w:numPr>
          <w:ilvl w:val="1"/>
          <w:numId w:val="9"/>
        </w:numPr>
        <w:tabs>
          <w:tab w:val="left" w:pos="810"/>
        </w:tabs>
        <w:ind w:left="1080" w:hanging="720"/>
        <w:rPr>
          <w:rFonts w:ascii="Times New Roman" w:hAnsi="Times New Roman"/>
          <w:sz w:val="30"/>
          <w:szCs w:val="30"/>
        </w:rPr>
      </w:pPr>
      <w:bookmarkStart w:id="452" w:name="_Toc105574636"/>
      <w:proofErr w:type="spellStart"/>
      <w:r w:rsidRPr="00D721DA">
        <w:rPr>
          <w:rFonts w:ascii="Times New Roman" w:hAnsi="Times New Roman"/>
          <w:sz w:val="30"/>
          <w:szCs w:val="30"/>
        </w:rPr>
        <w:t>Bình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luận</w:t>
      </w:r>
      <w:bookmarkEnd w:id="452"/>
      <w:proofErr w:type="spellEnd"/>
    </w:p>
    <w:p w14:paraId="47692D7C" w14:textId="77777777" w:rsidR="00BF459D" w:rsidRPr="00D721DA" w:rsidRDefault="00BF459D" w:rsidP="00BF459D">
      <w:pPr>
        <w:rPr>
          <w:rFonts w:ascii="Times New Roman" w:hAnsi="Times New Roman"/>
        </w:rPr>
      </w:pPr>
    </w:p>
    <w:p w14:paraId="2598DE49" w14:textId="77777777" w:rsidR="00A55D00" w:rsidRPr="00D721DA" w:rsidRDefault="00422F9B" w:rsidP="00A55D00">
      <w:pPr>
        <w:keepNext/>
        <w:rPr>
          <w:rFonts w:ascii="Times New Roman" w:hAnsi="Times New Roman"/>
        </w:rPr>
      </w:pPr>
      <w:r w:rsidRPr="00D721DA">
        <w:rPr>
          <w:rFonts w:ascii="Times New Roman" w:hAnsi="Times New Roman"/>
          <w:noProof/>
        </w:rPr>
        <w:drawing>
          <wp:inline distT="0" distB="0" distL="0" distR="0" wp14:anchorId="36EC7EC2" wp14:editId="29C7A488">
            <wp:extent cx="5760720" cy="2621915"/>
            <wp:effectExtent l="0" t="0" r="0" b="698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8"/>
                    <a:stretch>
                      <a:fillRect/>
                    </a:stretch>
                  </pic:blipFill>
                  <pic:spPr>
                    <a:xfrm>
                      <a:off x="0" y="0"/>
                      <a:ext cx="5760720" cy="2621915"/>
                    </a:xfrm>
                    <a:prstGeom prst="rect">
                      <a:avLst/>
                    </a:prstGeom>
                  </pic:spPr>
                </pic:pic>
              </a:graphicData>
            </a:graphic>
          </wp:inline>
        </w:drawing>
      </w:r>
    </w:p>
    <w:p w14:paraId="55D20E7F" w14:textId="057738D6" w:rsidR="00422F9B" w:rsidRPr="00D721DA" w:rsidRDefault="00A55D00" w:rsidP="00BF459D">
      <w:pPr>
        <w:pStyle w:val="Caption"/>
        <w:jc w:val="center"/>
        <w:rPr>
          <w:rFonts w:ascii="Times New Roman" w:hAnsi="Times New Roman"/>
        </w:rPr>
      </w:pPr>
      <w:bookmarkStart w:id="453" w:name="_Toc105574690"/>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10</w:t>
      </w:r>
      <w:r w:rsidRPr="00D721DA">
        <w:rPr>
          <w:rFonts w:ascii="Times New Roman" w:hAnsi="Times New Roman"/>
        </w:rPr>
        <w:fldChar w:fldCharType="end"/>
      </w:r>
      <w:r w:rsidRPr="00D721DA">
        <w:rPr>
          <w:rFonts w:ascii="Times New Roman" w:hAnsi="Times New Roman"/>
        </w:rPr>
        <w:t xml:space="preserve">: </w:t>
      </w:r>
      <w:proofErr w:type="spellStart"/>
      <w:r w:rsidRPr="00D721DA">
        <w:rPr>
          <w:rFonts w:ascii="Times New Roman" w:hAnsi="Times New Roman"/>
        </w:rPr>
        <w:t>Bình</w:t>
      </w:r>
      <w:proofErr w:type="spellEnd"/>
      <w:r w:rsidRPr="00D721DA">
        <w:rPr>
          <w:rFonts w:ascii="Times New Roman" w:hAnsi="Times New Roman"/>
        </w:rPr>
        <w:t xml:space="preserve"> </w:t>
      </w:r>
      <w:proofErr w:type="spellStart"/>
      <w:r w:rsidRPr="00D721DA">
        <w:rPr>
          <w:rFonts w:ascii="Times New Roman" w:hAnsi="Times New Roman"/>
        </w:rPr>
        <w:t>luận</w:t>
      </w:r>
      <w:bookmarkEnd w:id="453"/>
      <w:proofErr w:type="spellEnd"/>
    </w:p>
    <w:p w14:paraId="6596660E" w14:textId="55D621E4" w:rsidR="00BF459D" w:rsidRPr="00D721DA" w:rsidRDefault="00BF459D" w:rsidP="00BF459D">
      <w:pPr>
        <w:rPr>
          <w:rFonts w:ascii="Times New Roman" w:hAnsi="Times New Roman"/>
        </w:rPr>
      </w:pPr>
    </w:p>
    <w:p w14:paraId="12DF1CDF" w14:textId="7EFC958A" w:rsidR="00BF459D" w:rsidRPr="00D721DA" w:rsidRDefault="00BF459D" w:rsidP="00BF459D">
      <w:pPr>
        <w:rPr>
          <w:rFonts w:ascii="Times New Roman" w:hAnsi="Times New Roman"/>
        </w:rPr>
      </w:pPr>
    </w:p>
    <w:p w14:paraId="3B01DB40" w14:textId="3C061C4D" w:rsidR="00BF459D" w:rsidRPr="00D721DA" w:rsidRDefault="00BF459D" w:rsidP="00BF459D">
      <w:pPr>
        <w:rPr>
          <w:rFonts w:ascii="Times New Roman" w:hAnsi="Times New Roman"/>
        </w:rPr>
      </w:pPr>
    </w:p>
    <w:p w14:paraId="517891FC" w14:textId="45F7A08B" w:rsidR="00BF459D" w:rsidRPr="00D721DA" w:rsidRDefault="00BF459D" w:rsidP="00BF459D">
      <w:pPr>
        <w:rPr>
          <w:rFonts w:ascii="Times New Roman" w:hAnsi="Times New Roman"/>
        </w:rPr>
      </w:pPr>
    </w:p>
    <w:p w14:paraId="47D6CD36" w14:textId="75FBC03C" w:rsidR="00BF459D" w:rsidRPr="00D721DA" w:rsidRDefault="00BF459D" w:rsidP="00BF459D">
      <w:pPr>
        <w:rPr>
          <w:rFonts w:ascii="Times New Roman" w:hAnsi="Times New Roman"/>
        </w:rPr>
      </w:pPr>
    </w:p>
    <w:p w14:paraId="560ABE73" w14:textId="04E33CB6" w:rsidR="00BF459D" w:rsidRPr="00D721DA" w:rsidRDefault="00BF459D" w:rsidP="00BF459D">
      <w:pPr>
        <w:rPr>
          <w:rFonts w:ascii="Times New Roman" w:hAnsi="Times New Roman"/>
        </w:rPr>
      </w:pPr>
    </w:p>
    <w:p w14:paraId="1C9CC91E" w14:textId="76E69119" w:rsidR="00BF459D" w:rsidRPr="00D721DA" w:rsidRDefault="00BF459D" w:rsidP="00BF459D">
      <w:pPr>
        <w:rPr>
          <w:rFonts w:ascii="Times New Roman" w:hAnsi="Times New Roman"/>
        </w:rPr>
      </w:pPr>
    </w:p>
    <w:p w14:paraId="06595223" w14:textId="5C33DE0A" w:rsidR="00BF459D" w:rsidRPr="00D721DA" w:rsidRDefault="00BF459D" w:rsidP="00BF459D">
      <w:pPr>
        <w:rPr>
          <w:rFonts w:ascii="Times New Roman" w:hAnsi="Times New Roman"/>
        </w:rPr>
      </w:pPr>
    </w:p>
    <w:p w14:paraId="0CDB5E5F" w14:textId="3CF2A776" w:rsidR="00BF459D" w:rsidRPr="00D721DA" w:rsidRDefault="00BF459D" w:rsidP="00BF459D">
      <w:pPr>
        <w:rPr>
          <w:rFonts w:ascii="Times New Roman" w:hAnsi="Times New Roman"/>
        </w:rPr>
      </w:pPr>
    </w:p>
    <w:p w14:paraId="710C279E" w14:textId="77777777" w:rsidR="00BF459D" w:rsidRPr="00D721DA" w:rsidRDefault="00BF459D" w:rsidP="00BF459D">
      <w:pPr>
        <w:rPr>
          <w:rFonts w:ascii="Times New Roman" w:hAnsi="Times New Roman"/>
        </w:rPr>
      </w:pPr>
    </w:p>
    <w:p w14:paraId="76830144" w14:textId="2902CBEF" w:rsidR="00422F9B" w:rsidRPr="00D721DA" w:rsidRDefault="00422F9B" w:rsidP="00B65F68">
      <w:pPr>
        <w:pStyle w:val="Heading3"/>
        <w:numPr>
          <w:ilvl w:val="1"/>
          <w:numId w:val="9"/>
        </w:numPr>
        <w:tabs>
          <w:tab w:val="left" w:pos="810"/>
        </w:tabs>
        <w:ind w:left="1080" w:hanging="720"/>
        <w:rPr>
          <w:rFonts w:ascii="Times New Roman" w:hAnsi="Times New Roman"/>
          <w:sz w:val="30"/>
          <w:szCs w:val="30"/>
        </w:rPr>
      </w:pPr>
      <w:bookmarkStart w:id="454" w:name="_Toc105574637"/>
      <w:proofErr w:type="spellStart"/>
      <w:r w:rsidRPr="00D721DA">
        <w:rPr>
          <w:rFonts w:ascii="Times New Roman" w:hAnsi="Times New Roman"/>
          <w:sz w:val="30"/>
          <w:szCs w:val="30"/>
        </w:rPr>
        <w:lastRenderedPageBreak/>
        <w:t>Thành</w:t>
      </w:r>
      <w:proofErr w:type="spellEnd"/>
      <w:r w:rsidRPr="00D721DA">
        <w:rPr>
          <w:rFonts w:ascii="Times New Roman" w:hAnsi="Times New Roman"/>
          <w:sz w:val="30"/>
          <w:szCs w:val="30"/>
        </w:rPr>
        <w:t xml:space="preserve"> viên</w:t>
      </w:r>
      <w:bookmarkEnd w:id="454"/>
    </w:p>
    <w:p w14:paraId="6B565A27" w14:textId="77777777" w:rsidR="00BF459D" w:rsidRPr="00D721DA" w:rsidRDefault="00BF459D" w:rsidP="00BF459D">
      <w:pPr>
        <w:rPr>
          <w:rFonts w:ascii="Times New Roman" w:hAnsi="Times New Roman"/>
        </w:rPr>
      </w:pPr>
    </w:p>
    <w:p w14:paraId="509282F6" w14:textId="77777777" w:rsidR="00A55D00" w:rsidRPr="00D721DA" w:rsidRDefault="00422F9B" w:rsidP="00A55D00">
      <w:pPr>
        <w:keepNext/>
        <w:rPr>
          <w:rFonts w:ascii="Times New Roman" w:hAnsi="Times New Roman"/>
        </w:rPr>
      </w:pPr>
      <w:r w:rsidRPr="00D721DA">
        <w:rPr>
          <w:rFonts w:ascii="Times New Roman" w:hAnsi="Times New Roman"/>
          <w:noProof/>
        </w:rPr>
        <w:drawing>
          <wp:inline distT="0" distB="0" distL="0" distR="0" wp14:anchorId="6AFFB6E4" wp14:editId="6F183F96">
            <wp:extent cx="5760720" cy="267589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9"/>
                    <a:stretch>
                      <a:fillRect/>
                    </a:stretch>
                  </pic:blipFill>
                  <pic:spPr>
                    <a:xfrm>
                      <a:off x="0" y="0"/>
                      <a:ext cx="5760720" cy="2675890"/>
                    </a:xfrm>
                    <a:prstGeom prst="rect">
                      <a:avLst/>
                    </a:prstGeom>
                  </pic:spPr>
                </pic:pic>
              </a:graphicData>
            </a:graphic>
          </wp:inline>
        </w:drawing>
      </w:r>
    </w:p>
    <w:p w14:paraId="1AD47375" w14:textId="26D559CA" w:rsidR="00422F9B" w:rsidRPr="00D721DA" w:rsidRDefault="00A55D00" w:rsidP="00BF459D">
      <w:pPr>
        <w:pStyle w:val="Caption"/>
        <w:jc w:val="center"/>
        <w:rPr>
          <w:rFonts w:ascii="Times New Roman" w:hAnsi="Times New Roman"/>
        </w:rPr>
      </w:pPr>
      <w:bookmarkStart w:id="455" w:name="_Toc105574691"/>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11</w:t>
      </w:r>
      <w:r w:rsidRPr="00D721DA">
        <w:rPr>
          <w:rFonts w:ascii="Times New Roman" w:hAnsi="Times New Roman"/>
        </w:rPr>
        <w:fldChar w:fldCharType="end"/>
      </w:r>
      <w:r w:rsidRPr="00D721DA">
        <w:rPr>
          <w:rFonts w:ascii="Times New Roman" w:hAnsi="Times New Roman"/>
        </w:rPr>
        <w:t xml:space="preserve">:Thành </w:t>
      </w:r>
      <w:proofErr w:type="spellStart"/>
      <w:r w:rsidRPr="00D721DA">
        <w:rPr>
          <w:rFonts w:ascii="Times New Roman" w:hAnsi="Times New Roman"/>
        </w:rPr>
        <w:t>viên</w:t>
      </w:r>
      <w:bookmarkEnd w:id="455"/>
      <w:proofErr w:type="spellEnd"/>
    </w:p>
    <w:p w14:paraId="635E1CC1" w14:textId="77777777" w:rsidR="00422F9B" w:rsidRPr="00D721DA" w:rsidRDefault="00422F9B" w:rsidP="00422F9B">
      <w:pPr>
        <w:rPr>
          <w:rFonts w:ascii="Times New Roman" w:hAnsi="Times New Roman"/>
        </w:rPr>
      </w:pPr>
    </w:p>
    <w:p w14:paraId="6AEB1DDD" w14:textId="77777777" w:rsidR="00A55D00" w:rsidRPr="00D721DA" w:rsidRDefault="00422F9B" w:rsidP="00A55D00">
      <w:pPr>
        <w:keepNext/>
        <w:rPr>
          <w:rFonts w:ascii="Times New Roman" w:hAnsi="Times New Roman"/>
        </w:rPr>
      </w:pPr>
      <w:r w:rsidRPr="00D721DA">
        <w:rPr>
          <w:rFonts w:ascii="Times New Roman" w:hAnsi="Times New Roman"/>
          <w:noProof/>
        </w:rPr>
        <w:drawing>
          <wp:inline distT="0" distB="0" distL="0" distR="0" wp14:anchorId="104C59F4" wp14:editId="5C238DE0">
            <wp:extent cx="5760720" cy="267589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0"/>
                    <a:stretch>
                      <a:fillRect/>
                    </a:stretch>
                  </pic:blipFill>
                  <pic:spPr>
                    <a:xfrm>
                      <a:off x="0" y="0"/>
                      <a:ext cx="5760720" cy="2675890"/>
                    </a:xfrm>
                    <a:prstGeom prst="rect">
                      <a:avLst/>
                    </a:prstGeom>
                  </pic:spPr>
                </pic:pic>
              </a:graphicData>
            </a:graphic>
          </wp:inline>
        </w:drawing>
      </w:r>
    </w:p>
    <w:p w14:paraId="2C81FC5E" w14:textId="6905EEAF" w:rsidR="00422F9B" w:rsidRPr="00D721DA" w:rsidRDefault="00A55D00" w:rsidP="00BF459D">
      <w:pPr>
        <w:pStyle w:val="Caption"/>
        <w:jc w:val="center"/>
        <w:rPr>
          <w:rFonts w:ascii="Times New Roman" w:hAnsi="Times New Roman"/>
        </w:rPr>
      </w:pPr>
      <w:bookmarkStart w:id="456" w:name="_Toc105574692"/>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12</w:t>
      </w:r>
      <w:r w:rsidRPr="00D721DA">
        <w:rPr>
          <w:rFonts w:ascii="Times New Roman" w:hAnsi="Times New Roman"/>
        </w:rPr>
        <w:fldChar w:fldCharType="end"/>
      </w:r>
      <w:r w:rsidRPr="00D721DA">
        <w:rPr>
          <w:rFonts w:ascii="Times New Roman" w:hAnsi="Times New Roman"/>
        </w:rPr>
        <w:t xml:space="preserve">:Thành </w:t>
      </w:r>
      <w:proofErr w:type="spellStart"/>
      <w:r w:rsidRPr="00D721DA">
        <w:rPr>
          <w:rFonts w:ascii="Times New Roman" w:hAnsi="Times New Roman"/>
        </w:rPr>
        <w:t>viên</w:t>
      </w:r>
      <w:bookmarkEnd w:id="456"/>
      <w:proofErr w:type="spellEnd"/>
    </w:p>
    <w:p w14:paraId="40827CE4" w14:textId="68FE208D" w:rsidR="008F326A" w:rsidRPr="00D721DA" w:rsidRDefault="008F326A" w:rsidP="008F326A">
      <w:pPr>
        <w:rPr>
          <w:rFonts w:ascii="Times New Roman" w:hAnsi="Times New Roman"/>
        </w:rPr>
      </w:pPr>
    </w:p>
    <w:p w14:paraId="7833A65F" w14:textId="0089F17B" w:rsidR="008F326A" w:rsidRPr="00D721DA" w:rsidRDefault="008F326A" w:rsidP="008F326A">
      <w:pPr>
        <w:rPr>
          <w:rFonts w:ascii="Times New Roman" w:hAnsi="Times New Roman"/>
        </w:rPr>
      </w:pPr>
    </w:p>
    <w:p w14:paraId="4701A93D" w14:textId="5203BB98" w:rsidR="008F326A" w:rsidRPr="00D721DA" w:rsidRDefault="008F326A" w:rsidP="008F326A">
      <w:pPr>
        <w:rPr>
          <w:rFonts w:ascii="Times New Roman" w:hAnsi="Times New Roman"/>
        </w:rPr>
      </w:pPr>
    </w:p>
    <w:p w14:paraId="7440A14A" w14:textId="72E8D29A" w:rsidR="008F326A" w:rsidRPr="00D721DA" w:rsidRDefault="008F326A" w:rsidP="008F326A">
      <w:pPr>
        <w:rPr>
          <w:rFonts w:ascii="Times New Roman" w:hAnsi="Times New Roman"/>
        </w:rPr>
      </w:pPr>
    </w:p>
    <w:p w14:paraId="68E452AE" w14:textId="1173A71B" w:rsidR="008F326A" w:rsidRPr="00D721DA" w:rsidRDefault="008F326A" w:rsidP="008F326A">
      <w:pPr>
        <w:rPr>
          <w:rFonts w:ascii="Times New Roman" w:hAnsi="Times New Roman"/>
        </w:rPr>
      </w:pPr>
    </w:p>
    <w:p w14:paraId="1CDE5EAC" w14:textId="3084C799" w:rsidR="008F326A" w:rsidRPr="00D721DA" w:rsidRDefault="008F326A" w:rsidP="008F326A">
      <w:pPr>
        <w:rPr>
          <w:rFonts w:ascii="Times New Roman" w:hAnsi="Times New Roman"/>
        </w:rPr>
      </w:pPr>
    </w:p>
    <w:p w14:paraId="70EA0D19" w14:textId="3E00992F" w:rsidR="008F326A" w:rsidRPr="00D721DA" w:rsidRDefault="008F326A" w:rsidP="008F326A">
      <w:pPr>
        <w:rPr>
          <w:rFonts w:ascii="Times New Roman" w:hAnsi="Times New Roman"/>
        </w:rPr>
      </w:pPr>
    </w:p>
    <w:p w14:paraId="38017B90" w14:textId="51E051A1" w:rsidR="008F326A" w:rsidRPr="00D721DA" w:rsidRDefault="008F326A" w:rsidP="008F326A">
      <w:pPr>
        <w:rPr>
          <w:rFonts w:ascii="Times New Roman" w:hAnsi="Times New Roman"/>
        </w:rPr>
      </w:pPr>
    </w:p>
    <w:p w14:paraId="25A87EDB" w14:textId="49073FE9" w:rsidR="008F326A" w:rsidRPr="00D721DA" w:rsidRDefault="008F326A" w:rsidP="008F326A">
      <w:pPr>
        <w:rPr>
          <w:rFonts w:ascii="Times New Roman" w:hAnsi="Times New Roman"/>
        </w:rPr>
      </w:pPr>
    </w:p>
    <w:p w14:paraId="362BA024" w14:textId="17DDAD27" w:rsidR="008F326A" w:rsidRPr="00D721DA" w:rsidRDefault="008F326A" w:rsidP="008F326A">
      <w:pPr>
        <w:rPr>
          <w:rFonts w:ascii="Times New Roman" w:hAnsi="Times New Roman"/>
        </w:rPr>
      </w:pPr>
    </w:p>
    <w:p w14:paraId="2E487CC6" w14:textId="2233FC1E" w:rsidR="008F326A" w:rsidRPr="00D721DA" w:rsidRDefault="008F326A" w:rsidP="008F326A">
      <w:pPr>
        <w:rPr>
          <w:rFonts w:ascii="Times New Roman" w:hAnsi="Times New Roman"/>
        </w:rPr>
      </w:pPr>
    </w:p>
    <w:p w14:paraId="3F5BC139" w14:textId="77777777" w:rsidR="008F326A" w:rsidRPr="00D721DA" w:rsidRDefault="008F326A" w:rsidP="008F326A">
      <w:pPr>
        <w:rPr>
          <w:rFonts w:ascii="Times New Roman" w:hAnsi="Times New Roman"/>
        </w:rPr>
      </w:pPr>
    </w:p>
    <w:p w14:paraId="0FB4C62F" w14:textId="6B2AF0FA" w:rsidR="008F326A" w:rsidRPr="00D721DA" w:rsidRDefault="00422F9B" w:rsidP="00B65F68">
      <w:pPr>
        <w:pStyle w:val="Heading3"/>
        <w:numPr>
          <w:ilvl w:val="1"/>
          <w:numId w:val="9"/>
        </w:numPr>
        <w:tabs>
          <w:tab w:val="left" w:pos="900"/>
        </w:tabs>
        <w:spacing w:before="0"/>
        <w:ind w:left="1080" w:hanging="720"/>
        <w:rPr>
          <w:rFonts w:ascii="Times New Roman" w:hAnsi="Times New Roman"/>
          <w:sz w:val="30"/>
          <w:szCs w:val="30"/>
        </w:rPr>
      </w:pPr>
      <w:bookmarkStart w:id="457" w:name="_Toc105574638"/>
      <w:proofErr w:type="spellStart"/>
      <w:r w:rsidRPr="00D721DA">
        <w:rPr>
          <w:rFonts w:ascii="Times New Roman" w:hAnsi="Times New Roman"/>
          <w:sz w:val="30"/>
          <w:szCs w:val="30"/>
        </w:rPr>
        <w:t>Giá</w:t>
      </w:r>
      <w:proofErr w:type="spellEnd"/>
      <w:r w:rsidRPr="00D721DA">
        <w:rPr>
          <w:rFonts w:ascii="Times New Roman" w:hAnsi="Times New Roman"/>
          <w:sz w:val="30"/>
          <w:szCs w:val="30"/>
        </w:rPr>
        <w:t xml:space="preserve"> vé</w:t>
      </w:r>
      <w:bookmarkEnd w:id="457"/>
    </w:p>
    <w:p w14:paraId="696B9975" w14:textId="77777777" w:rsidR="00BF459D" w:rsidRPr="00D721DA" w:rsidRDefault="00BF459D" w:rsidP="00BF459D">
      <w:pPr>
        <w:rPr>
          <w:rFonts w:ascii="Times New Roman" w:hAnsi="Times New Roman"/>
        </w:rPr>
      </w:pPr>
    </w:p>
    <w:p w14:paraId="0DF00530" w14:textId="77777777" w:rsidR="00A55D00" w:rsidRPr="00D721DA" w:rsidRDefault="00422F9B" w:rsidP="00A55D00">
      <w:pPr>
        <w:keepNext/>
        <w:rPr>
          <w:rFonts w:ascii="Times New Roman" w:hAnsi="Times New Roman"/>
        </w:rPr>
      </w:pPr>
      <w:r w:rsidRPr="00D721DA">
        <w:rPr>
          <w:rFonts w:ascii="Times New Roman" w:hAnsi="Times New Roman"/>
          <w:noProof/>
        </w:rPr>
        <w:drawing>
          <wp:inline distT="0" distB="0" distL="0" distR="0" wp14:anchorId="5B06B8F8" wp14:editId="2BF2DFD5">
            <wp:extent cx="5760720" cy="2679065"/>
            <wp:effectExtent l="0" t="0" r="0" b="6985"/>
            <wp:docPr id="26" name="Picture 2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21"/>
                    <a:stretch>
                      <a:fillRect/>
                    </a:stretch>
                  </pic:blipFill>
                  <pic:spPr>
                    <a:xfrm>
                      <a:off x="0" y="0"/>
                      <a:ext cx="5760720" cy="2679065"/>
                    </a:xfrm>
                    <a:prstGeom prst="rect">
                      <a:avLst/>
                    </a:prstGeom>
                  </pic:spPr>
                </pic:pic>
              </a:graphicData>
            </a:graphic>
          </wp:inline>
        </w:drawing>
      </w:r>
    </w:p>
    <w:p w14:paraId="60C42841" w14:textId="51B16339" w:rsidR="00422F9B" w:rsidRPr="00D721DA" w:rsidRDefault="00A55D00" w:rsidP="00BF459D">
      <w:pPr>
        <w:pStyle w:val="Caption"/>
        <w:jc w:val="center"/>
        <w:rPr>
          <w:rFonts w:ascii="Times New Roman" w:hAnsi="Times New Roman"/>
        </w:rPr>
      </w:pPr>
      <w:bookmarkStart w:id="458" w:name="_Toc105574693"/>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13</w:t>
      </w:r>
      <w:r w:rsidRPr="00D721DA">
        <w:rPr>
          <w:rFonts w:ascii="Times New Roman" w:hAnsi="Times New Roman"/>
        </w:rPr>
        <w:fldChar w:fldCharType="end"/>
      </w:r>
      <w:r w:rsidRPr="00D721DA">
        <w:rPr>
          <w:rFonts w:ascii="Times New Roman" w:hAnsi="Times New Roman"/>
        </w:rPr>
        <w:t xml:space="preserve">:Giá </w:t>
      </w:r>
      <w:proofErr w:type="spellStart"/>
      <w:r w:rsidRPr="00D721DA">
        <w:rPr>
          <w:rFonts w:ascii="Times New Roman" w:hAnsi="Times New Roman"/>
        </w:rPr>
        <w:t>vé</w:t>
      </w:r>
      <w:bookmarkEnd w:id="458"/>
      <w:proofErr w:type="spellEnd"/>
    </w:p>
    <w:p w14:paraId="7FB097A0" w14:textId="5FEB1A68" w:rsidR="00C5534B" w:rsidRPr="00D721DA" w:rsidRDefault="00C5534B" w:rsidP="00B65F68">
      <w:pPr>
        <w:pStyle w:val="Heading3"/>
        <w:numPr>
          <w:ilvl w:val="1"/>
          <w:numId w:val="9"/>
        </w:numPr>
        <w:tabs>
          <w:tab w:val="left" w:pos="900"/>
        </w:tabs>
        <w:ind w:left="1080" w:hanging="720"/>
        <w:rPr>
          <w:rFonts w:ascii="Times New Roman" w:hAnsi="Times New Roman"/>
          <w:sz w:val="30"/>
          <w:szCs w:val="30"/>
        </w:rPr>
      </w:pPr>
      <w:bookmarkStart w:id="459" w:name="_Toc105574639"/>
      <w:proofErr w:type="spellStart"/>
      <w:r w:rsidRPr="00D721DA">
        <w:rPr>
          <w:rFonts w:ascii="Times New Roman" w:hAnsi="Times New Roman"/>
          <w:sz w:val="30"/>
          <w:szCs w:val="30"/>
        </w:rPr>
        <w:t>Liên</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hệ</w:t>
      </w:r>
      <w:bookmarkEnd w:id="459"/>
      <w:proofErr w:type="spellEnd"/>
    </w:p>
    <w:p w14:paraId="5961001D" w14:textId="77777777" w:rsidR="00BF459D" w:rsidRPr="00D721DA" w:rsidRDefault="00BF459D" w:rsidP="00BF459D">
      <w:pPr>
        <w:rPr>
          <w:rFonts w:ascii="Times New Roman" w:hAnsi="Times New Roman"/>
        </w:rPr>
      </w:pPr>
    </w:p>
    <w:p w14:paraId="2CA2FDEA" w14:textId="77777777" w:rsidR="00A55D00" w:rsidRPr="00D721DA" w:rsidRDefault="00C5534B" w:rsidP="00A55D00">
      <w:pPr>
        <w:keepNext/>
        <w:rPr>
          <w:rFonts w:ascii="Times New Roman" w:hAnsi="Times New Roman"/>
        </w:rPr>
      </w:pPr>
      <w:r w:rsidRPr="00D721DA">
        <w:rPr>
          <w:rFonts w:ascii="Times New Roman" w:hAnsi="Times New Roman"/>
          <w:noProof/>
        </w:rPr>
        <w:drawing>
          <wp:inline distT="0" distB="0" distL="0" distR="0" wp14:anchorId="2095FEEE" wp14:editId="17ADCAB6">
            <wp:extent cx="5760720" cy="2532380"/>
            <wp:effectExtent l="0" t="0" r="0" b="1270"/>
            <wp:docPr id="247" name="Picture 2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2"/>
                    <a:stretch>
                      <a:fillRect/>
                    </a:stretch>
                  </pic:blipFill>
                  <pic:spPr>
                    <a:xfrm>
                      <a:off x="0" y="0"/>
                      <a:ext cx="5760720" cy="2532380"/>
                    </a:xfrm>
                    <a:prstGeom prst="rect">
                      <a:avLst/>
                    </a:prstGeom>
                  </pic:spPr>
                </pic:pic>
              </a:graphicData>
            </a:graphic>
          </wp:inline>
        </w:drawing>
      </w:r>
    </w:p>
    <w:p w14:paraId="5361A624" w14:textId="41EC41B9" w:rsidR="00422F9B" w:rsidRPr="00D721DA" w:rsidRDefault="00A55D00" w:rsidP="00BF459D">
      <w:pPr>
        <w:pStyle w:val="Caption"/>
        <w:jc w:val="center"/>
        <w:rPr>
          <w:rFonts w:ascii="Times New Roman" w:hAnsi="Times New Roman"/>
        </w:rPr>
      </w:pPr>
      <w:bookmarkStart w:id="460" w:name="_Toc105574694"/>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14</w:t>
      </w:r>
      <w:r w:rsidRPr="00D721DA">
        <w:rPr>
          <w:rFonts w:ascii="Times New Roman" w:hAnsi="Times New Roman"/>
        </w:rPr>
        <w:fldChar w:fldCharType="end"/>
      </w:r>
      <w:r w:rsidRPr="00D721DA">
        <w:rPr>
          <w:rFonts w:ascii="Times New Roman" w:hAnsi="Times New Roman"/>
        </w:rPr>
        <w:t xml:space="preserve">:Liên </w:t>
      </w:r>
      <w:proofErr w:type="spellStart"/>
      <w:r w:rsidRPr="00D721DA">
        <w:rPr>
          <w:rFonts w:ascii="Times New Roman" w:hAnsi="Times New Roman"/>
        </w:rPr>
        <w:t>hệ</w:t>
      </w:r>
      <w:bookmarkEnd w:id="460"/>
      <w:proofErr w:type="spellEnd"/>
    </w:p>
    <w:p w14:paraId="6826E429" w14:textId="370BE3D1" w:rsidR="008F326A" w:rsidRPr="00D721DA" w:rsidRDefault="008F326A" w:rsidP="008F326A">
      <w:pPr>
        <w:rPr>
          <w:rFonts w:ascii="Times New Roman" w:hAnsi="Times New Roman"/>
        </w:rPr>
      </w:pPr>
    </w:p>
    <w:p w14:paraId="5E2FAA7B" w14:textId="0F84CE51" w:rsidR="008F326A" w:rsidRPr="00D721DA" w:rsidRDefault="008F326A" w:rsidP="008F326A">
      <w:pPr>
        <w:rPr>
          <w:rFonts w:ascii="Times New Roman" w:hAnsi="Times New Roman"/>
        </w:rPr>
      </w:pPr>
    </w:p>
    <w:p w14:paraId="74EBB3B8" w14:textId="4064766F" w:rsidR="008F326A" w:rsidRPr="00D721DA" w:rsidRDefault="008F326A" w:rsidP="008F326A">
      <w:pPr>
        <w:rPr>
          <w:rFonts w:ascii="Times New Roman" w:hAnsi="Times New Roman"/>
        </w:rPr>
      </w:pPr>
    </w:p>
    <w:p w14:paraId="692060C1" w14:textId="15196044" w:rsidR="008F326A" w:rsidRPr="00D721DA" w:rsidRDefault="008F326A" w:rsidP="008F326A">
      <w:pPr>
        <w:rPr>
          <w:rFonts w:ascii="Times New Roman" w:hAnsi="Times New Roman"/>
        </w:rPr>
      </w:pPr>
    </w:p>
    <w:p w14:paraId="098ED976" w14:textId="11CDFA16" w:rsidR="008F326A" w:rsidRPr="00D721DA" w:rsidRDefault="008F326A" w:rsidP="008F326A">
      <w:pPr>
        <w:rPr>
          <w:rFonts w:ascii="Times New Roman" w:hAnsi="Times New Roman"/>
        </w:rPr>
      </w:pPr>
    </w:p>
    <w:p w14:paraId="25FFE70D" w14:textId="6B944D57" w:rsidR="008F326A" w:rsidRPr="00D721DA" w:rsidRDefault="008F326A" w:rsidP="008F326A">
      <w:pPr>
        <w:rPr>
          <w:rFonts w:ascii="Times New Roman" w:hAnsi="Times New Roman"/>
        </w:rPr>
      </w:pPr>
    </w:p>
    <w:p w14:paraId="3367E3F0" w14:textId="3D7957FF" w:rsidR="008F326A" w:rsidRPr="00D721DA" w:rsidRDefault="008F326A" w:rsidP="008F326A">
      <w:pPr>
        <w:rPr>
          <w:rFonts w:ascii="Times New Roman" w:hAnsi="Times New Roman"/>
        </w:rPr>
      </w:pPr>
    </w:p>
    <w:p w14:paraId="733196DE" w14:textId="66B39D17" w:rsidR="008F326A" w:rsidRPr="00D721DA" w:rsidRDefault="008F326A" w:rsidP="008F326A">
      <w:pPr>
        <w:rPr>
          <w:rFonts w:ascii="Times New Roman" w:hAnsi="Times New Roman"/>
        </w:rPr>
      </w:pPr>
    </w:p>
    <w:p w14:paraId="139E72B8" w14:textId="0E7D6578" w:rsidR="008F326A" w:rsidRPr="00D721DA" w:rsidRDefault="008F326A" w:rsidP="008F326A">
      <w:pPr>
        <w:rPr>
          <w:rFonts w:ascii="Times New Roman" w:hAnsi="Times New Roman"/>
        </w:rPr>
      </w:pPr>
    </w:p>
    <w:p w14:paraId="7BAA71E6" w14:textId="77777777" w:rsidR="008F326A" w:rsidRPr="00D721DA" w:rsidRDefault="008F326A" w:rsidP="008F326A">
      <w:pPr>
        <w:rPr>
          <w:rFonts w:ascii="Times New Roman" w:hAnsi="Times New Roman"/>
        </w:rPr>
      </w:pPr>
    </w:p>
    <w:p w14:paraId="5D162D0F" w14:textId="0F228594" w:rsidR="00422F9B" w:rsidRPr="00D721DA" w:rsidRDefault="00C5534B" w:rsidP="00B65F68">
      <w:pPr>
        <w:pStyle w:val="Heading3"/>
        <w:numPr>
          <w:ilvl w:val="1"/>
          <w:numId w:val="9"/>
        </w:numPr>
        <w:tabs>
          <w:tab w:val="left" w:pos="810"/>
        </w:tabs>
        <w:ind w:left="1080" w:hanging="720"/>
        <w:rPr>
          <w:rFonts w:ascii="Times New Roman" w:hAnsi="Times New Roman"/>
          <w:sz w:val="30"/>
          <w:szCs w:val="30"/>
        </w:rPr>
      </w:pPr>
      <w:bookmarkStart w:id="461" w:name="_Toc105574640"/>
      <w:proofErr w:type="spellStart"/>
      <w:r w:rsidRPr="00D721DA">
        <w:rPr>
          <w:rFonts w:ascii="Times New Roman" w:hAnsi="Times New Roman"/>
          <w:sz w:val="30"/>
          <w:szCs w:val="30"/>
        </w:rPr>
        <w:lastRenderedPageBreak/>
        <w:t>Đăng</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nhập</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và</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đăng</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kí</w:t>
      </w:r>
      <w:bookmarkEnd w:id="461"/>
      <w:proofErr w:type="spellEnd"/>
    </w:p>
    <w:p w14:paraId="3A6B36F6" w14:textId="2B80E6A0" w:rsidR="00C5534B" w:rsidRPr="00D721DA" w:rsidRDefault="00C5534B" w:rsidP="00B65F68">
      <w:pPr>
        <w:pStyle w:val="Heading5"/>
        <w:numPr>
          <w:ilvl w:val="2"/>
          <w:numId w:val="9"/>
        </w:numPr>
        <w:tabs>
          <w:tab w:val="left" w:pos="900"/>
        </w:tabs>
        <w:spacing w:before="0" w:after="240"/>
        <w:rPr>
          <w:rFonts w:ascii="Times New Roman" w:hAnsi="Times New Roman"/>
          <w:i w:val="0"/>
          <w:iCs w:val="0"/>
          <w:sz w:val="30"/>
          <w:szCs w:val="30"/>
        </w:rPr>
      </w:pPr>
      <w:proofErr w:type="spellStart"/>
      <w:r w:rsidRPr="00D721DA">
        <w:rPr>
          <w:rFonts w:ascii="Times New Roman" w:hAnsi="Times New Roman"/>
          <w:i w:val="0"/>
          <w:iCs w:val="0"/>
          <w:sz w:val="30"/>
          <w:szCs w:val="30"/>
        </w:rPr>
        <w:t>Đăng</w:t>
      </w:r>
      <w:proofErr w:type="spellEnd"/>
      <w:r w:rsidRPr="00D721DA">
        <w:rPr>
          <w:rFonts w:ascii="Times New Roman" w:hAnsi="Times New Roman"/>
          <w:i w:val="0"/>
          <w:iCs w:val="0"/>
          <w:sz w:val="30"/>
          <w:szCs w:val="30"/>
        </w:rPr>
        <w:t xml:space="preserve"> </w:t>
      </w:r>
      <w:proofErr w:type="spellStart"/>
      <w:r w:rsidRPr="00D721DA">
        <w:rPr>
          <w:rFonts w:ascii="Times New Roman" w:hAnsi="Times New Roman"/>
          <w:i w:val="0"/>
          <w:iCs w:val="0"/>
          <w:sz w:val="30"/>
          <w:szCs w:val="30"/>
        </w:rPr>
        <w:t>nhập</w:t>
      </w:r>
      <w:proofErr w:type="spellEnd"/>
    </w:p>
    <w:p w14:paraId="61043ED8" w14:textId="77777777" w:rsidR="00A55D00" w:rsidRPr="00D721DA" w:rsidRDefault="00C5534B" w:rsidP="00A55D00">
      <w:pPr>
        <w:keepNext/>
        <w:rPr>
          <w:rFonts w:ascii="Times New Roman" w:hAnsi="Times New Roman"/>
        </w:rPr>
      </w:pPr>
      <w:r w:rsidRPr="00D721DA">
        <w:rPr>
          <w:rFonts w:ascii="Times New Roman" w:hAnsi="Times New Roman"/>
          <w:noProof/>
        </w:rPr>
        <w:drawing>
          <wp:inline distT="0" distB="0" distL="0" distR="0" wp14:anchorId="3CB82FEE" wp14:editId="7FD5B4D6">
            <wp:extent cx="5760720" cy="2667000"/>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23"/>
                    <a:stretch>
                      <a:fillRect/>
                    </a:stretch>
                  </pic:blipFill>
                  <pic:spPr>
                    <a:xfrm>
                      <a:off x="0" y="0"/>
                      <a:ext cx="5760720" cy="2667000"/>
                    </a:xfrm>
                    <a:prstGeom prst="rect">
                      <a:avLst/>
                    </a:prstGeom>
                  </pic:spPr>
                </pic:pic>
              </a:graphicData>
            </a:graphic>
          </wp:inline>
        </w:drawing>
      </w:r>
    </w:p>
    <w:p w14:paraId="0B1C58FA" w14:textId="6262751F" w:rsidR="00C5534B" w:rsidRPr="00D721DA" w:rsidRDefault="00A55D00" w:rsidP="00BF459D">
      <w:pPr>
        <w:pStyle w:val="Caption"/>
        <w:jc w:val="center"/>
        <w:rPr>
          <w:rFonts w:ascii="Times New Roman" w:hAnsi="Times New Roman"/>
        </w:rPr>
      </w:pPr>
      <w:bookmarkStart w:id="462" w:name="_Toc105574695"/>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15</w:t>
      </w:r>
      <w:r w:rsidRPr="00D721DA">
        <w:rPr>
          <w:rFonts w:ascii="Times New Roman" w:hAnsi="Times New Roman"/>
        </w:rPr>
        <w:fldChar w:fldCharType="end"/>
      </w:r>
      <w:r w:rsidRPr="00D721DA">
        <w:rPr>
          <w:rFonts w:ascii="Times New Roman" w:hAnsi="Times New Roman"/>
        </w:rPr>
        <w:t xml:space="preserve">:Đăng </w:t>
      </w:r>
      <w:proofErr w:type="spellStart"/>
      <w:r w:rsidRPr="00D721DA">
        <w:rPr>
          <w:rFonts w:ascii="Times New Roman" w:hAnsi="Times New Roman"/>
        </w:rPr>
        <w:t>nhập</w:t>
      </w:r>
      <w:bookmarkEnd w:id="462"/>
      <w:proofErr w:type="spellEnd"/>
    </w:p>
    <w:p w14:paraId="6F5AAE45" w14:textId="1844E5CA" w:rsidR="00422F9B" w:rsidRPr="00D721DA" w:rsidRDefault="00C5534B" w:rsidP="00B65F68">
      <w:pPr>
        <w:pStyle w:val="Heading5"/>
        <w:numPr>
          <w:ilvl w:val="2"/>
          <w:numId w:val="9"/>
        </w:numPr>
        <w:tabs>
          <w:tab w:val="left" w:pos="900"/>
        </w:tabs>
        <w:spacing w:after="240"/>
        <w:ind w:left="1260"/>
        <w:rPr>
          <w:rFonts w:ascii="Times New Roman" w:hAnsi="Times New Roman"/>
          <w:sz w:val="30"/>
          <w:szCs w:val="30"/>
        </w:rPr>
      </w:pPr>
      <w:proofErr w:type="spellStart"/>
      <w:r w:rsidRPr="00D721DA">
        <w:rPr>
          <w:rFonts w:ascii="Times New Roman" w:hAnsi="Times New Roman"/>
          <w:i w:val="0"/>
          <w:iCs w:val="0"/>
          <w:sz w:val="30"/>
          <w:szCs w:val="30"/>
        </w:rPr>
        <w:t>Đăng</w:t>
      </w:r>
      <w:proofErr w:type="spellEnd"/>
      <w:r w:rsidRPr="00D721DA">
        <w:rPr>
          <w:rFonts w:ascii="Times New Roman" w:hAnsi="Times New Roman"/>
          <w:i w:val="0"/>
          <w:iCs w:val="0"/>
          <w:sz w:val="30"/>
          <w:szCs w:val="30"/>
        </w:rPr>
        <w:t xml:space="preserve"> </w:t>
      </w:r>
      <w:proofErr w:type="spellStart"/>
      <w:r w:rsidRPr="00D721DA">
        <w:rPr>
          <w:rFonts w:ascii="Times New Roman" w:hAnsi="Times New Roman"/>
          <w:i w:val="0"/>
          <w:iCs w:val="0"/>
          <w:sz w:val="30"/>
          <w:szCs w:val="30"/>
        </w:rPr>
        <w:t>kí</w:t>
      </w:r>
      <w:proofErr w:type="spellEnd"/>
    </w:p>
    <w:p w14:paraId="149F353B" w14:textId="77777777" w:rsidR="00A55D00" w:rsidRPr="00D721DA" w:rsidRDefault="00C5534B" w:rsidP="00A55D00">
      <w:pPr>
        <w:keepNext/>
        <w:rPr>
          <w:rFonts w:ascii="Times New Roman" w:hAnsi="Times New Roman"/>
        </w:rPr>
      </w:pPr>
      <w:r w:rsidRPr="00D721DA">
        <w:rPr>
          <w:rFonts w:ascii="Times New Roman" w:hAnsi="Times New Roman"/>
          <w:noProof/>
        </w:rPr>
        <w:drawing>
          <wp:inline distT="0" distB="0" distL="0" distR="0" wp14:anchorId="42D4CE0B" wp14:editId="2E2C2469">
            <wp:extent cx="5760720" cy="263715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4"/>
                    <a:stretch>
                      <a:fillRect/>
                    </a:stretch>
                  </pic:blipFill>
                  <pic:spPr>
                    <a:xfrm>
                      <a:off x="0" y="0"/>
                      <a:ext cx="5760720" cy="2637155"/>
                    </a:xfrm>
                    <a:prstGeom prst="rect">
                      <a:avLst/>
                    </a:prstGeom>
                  </pic:spPr>
                </pic:pic>
              </a:graphicData>
            </a:graphic>
          </wp:inline>
        </w:drawing>
      </w:r>
    </w:p>
    <w:p w14:paraId="4539D08A" w14:textId="1A3BEABF" w:rsidR="00C5534B" w:rsidRPr="00D721DA" w:rsidRDefault="00A55D00" w:rsidP="00BF459D">
      <w:pPr>
        <w:pStyle w:val="Caption"/>
        <w:jc w:val="center"/>
        <w:rPr>
          <w:rFonts w:ascii="Times New Roman" w:hAnsi="Times New Roman"/>
        </w:rPr>
      </w:pPr>
      <w:bookmarkStart w:id="463" w:name="_Toc105574696"/>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16</w:t>
      </w:r>
      <w:r w:rsidRPr="00D721DA">
        <w:rPr>
          <w:rFonts w:ascii="Times New Roman" w:hAnsi="Times New Roman"/>
        </w:rPr>
        <w:fldChar w:fldCharType="end"/>
      </w:r>
      <w:r w:rsidRPr="00D721DA">
        <w:rPr>
          <w:rFonts w:ascii="Times New Roman" w:hAnsi="Times New Roman"/>
        </w:rPr>
        <w:t xml:space="preserve">:Đăng </w:t>
      </w:r>
      <w:proofErr w:type="spellStart"/>
      <w:r w:rsidRPr="00D721DA">
        <w:rPr>
          <w:rFonts w:ascii="Times New Roman" w:hAnsi="Times New Roman"/>
        </w:rPr>
        <w:t>kí</w:t>
      </w:r>
      <w:bookmarkEnd w:id="463"/>
      <w:proofErr w:type="spellEnd"/>
    </w:p>
    <w:p w14:paraId="01D26968" w14:textId="00227CCC" w:rsidR="008F326A" w:rsidRPr="00D721DA" w:rsidRDefault="008F326A" w:rsidP="008F326A">
      <w:pPr>
        <w:rPr>
          <w:rFonts w:ascii="Times New Roman" w:hAnsi="Times New Roman"/>
        </w:rPr>
      </w:pPr>
    </w:p>
    <w:p w14:paraId="461A5290" w14:textId="6C3190E0" w:rsidR="008F326A" w:rsidRPr="00D721DA" w:rsidRDefault="008F326A" w:rsidP="008F326A">
      <w:pPr>
        <w:rPr>
          <w:rFonts w:ascii="Times New Roman" w:hAnsi="Times New Roman"/>
        </w:rPr>
      </w:pPr>
    </w:p>
    <w:p w14:paraId="448FD7E9" w14:textId="254CAD1E" w:rsidR="008F326A" w:rsidRPr="00D721DA" w:rsidRDefault="008F326A" w:rsidP="008F326A">
      <w:pPr>
        <w:rPr>
          <w:rFonts w:ascii="Times New Roman" w:hAnsi="Times New Roman"/>
        </w:rPr>
      </w:pPr>
    </w:p>
    <w:p w14:paraId="099A1E56" w14:textId="019DB7EE" w:rsidR="008F326A" w:rsidRPr="00D721DA" w:rsidRDefault="008F326A" w:rsidP="008F326A">
      <w:pPr>
        <w:rPr>
          <w:rFonts w:ascii="Times New Roman" w:hAnsi="Times New Roman"/>
        </w:rPr>
      </w:pPr>
    </w:p>
    <w:p w14:paraId="1AA5D03F" w14:textId="7DDADCF3" w:rsidR="008F326A" w:rsidRPr="00D721DA" w:rsidRDefault="008F326A" w:rsidP="008F326A">
      <w:pPr>
        <w:rPr>
          <w:rFonts w:ascii="Times New Roman" w:hAnsi="Times New Roman"/>
        </w:rPr>
      </w:pPr>
    </w:p>
    <w:p w14:paraId="505B51FC" w14:textId="774AA1B9" w:rsidR="008F326A" w:rsidRPr="00D721DA" w:rsidRDefault="008F326A" w:rsidP="008F326A">
      <w:pPr>
        <w:rPr>
          <w:rFonts w:ascii="Times New Roman" w:hAnsi="Times New Roman"/>
        </w:rPr>
      </w:pPr>
    </w:p>
    <w:p w14:paraId="052B3C42" w14:textId="66992D5B" w:rsidR="008F326A" w:rsidRPr="00D721DA" w:rsidRDefault="008F326A" w:rsidP="008F326A">
      <w:pPr>
        <w:rPr>
          <w:rFonts w:ascii="Times New Roman" w:hAnsi="Times New Roman"/>
        </w:rPr>
      </w:pPr>
    </w:p>
    <w:p w14:paraId="1D6DE868" w14:textId="7BA17B2C" w:rsidR="008F326A" w:rsidRPr="00D721DA" w:rsidRDefault="008F326A" w:rsidP="008F326A">
      <w:pPr>
        <w:rPr>
          <w:rFonts w:ascii="Times New Roman" w:hAnsi="Times New Roman"/>
        </w:rPr>
      </w:pPr>
    </w:p>
    <w:p w14:paraId="7CFF459D" w14:textId="77777777" w:rsidR="008F326A" w:rsidRPr="00D721DA" w:rsidRDefault="008F326A" w:rsidP="008F326A">
      <w:pPr>
        <w:rPr>
          <w:rFonts w:ascii="Times New Roman" w:hAnsi="Times New Roman"/>
        </w:rPr>
      </w:pPr>
    </w:p>
    <w:p w14:paraId="275EEE6B" w14:textId="68B789FF" w:rsidR="008F326A" w:rsidRPr="00D721DA" w:rsidRDefault="00C5534B" w:rsidP="00B65F68">
      <w:pPr>
        <w:pStyle w:val="Heading2"/>
        <w:numPr>
          <w:ilvl w:val="0"/>
          <w:numId w:val="8"/>
        </w:numPr>
        <w:tabs>
          <w:tab w:val="left" w:pos="900"/>
        </w:tabs>
        <w:spacing w:before="80" w:after="80"/>
        <w:jc w:val="both"/>
        <w:rPr>
          <w:rFonts w:ascii="Times New Roman" w:hAnsi="Times New Roman"/>
          <w:sz w:val="30"/>
          <w:szCs w:val="30"/>
        </w:rPr>
      </w:pPr>
      <w:bookmarkStart w:id="464" w:name="_Toc105574641"/>
      <w:bookmarkEnd w:id="440"/>
      <w:bookmarkEnd w:id="441"/>
      <w:proofErr w:type="spellStart"/>
      <w:r w:rsidRPr="00D721DA">
        <w:rPr>
          <w:rFonts w:ascii="Times New Roman" w:hAnsi="Times New Roman"/>
          <w:sz w:val="30"/>
          <w:szCs w:val="30"/>
        </w:rPr>
        <w:lastRenderedPageBreak/>
        <w:t>Tính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năng</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sẽ</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cập</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nhập</w:t>
      </w:r>
      <w:proofErr w:type="spellEnd"/>
      <w:r w:rsidR="00C73168" w:rsidRPr="00D721DA">
        <w:rPr>
          <w:rFonts w:ascii="Times New Roman" w:hAnsi="Times New Roman"/>
          <w:sz w:val="30"/>
          <w:szCs w:val="30"/>
        </w:rPr>
        <w:t xml:space="preserve"> </w:t>
      </w:r>
      <w:r w:rsidR="0074716D" w:rsidRPr="00D721DA">
        <w:rPr>
          <w:rFonts w:ascii="Times New Roman" w:hAnsi="Times New Roman"/>
          <w:sz w:val="30"/>
          <w:szCs w:val="30"/>
        </w:rPr>
        <w:t>:</w:t>
      </w:r>
      <w:bookmarkEnd w:id="464"/>
    </w:p>
    <w:p w14:paraId="5396AC88" w14:textId="68F01895" w:rsidR="0074716D" w:rsidRPr="00D721DA" w:rsidRDefault="00BA1511" w:rsidP="00B65F68">
      <w:pPr>
        <w:pStyle w:val="Heading3"/>
        <w:numPr>
          <w:ilvl w:val="1"/>
          <w:numId w:val="24"/>
        </w:numPr>
        <w:spacing w:before="0" w:line="276" w:lineRule="auto"/>
        <w:rPr>
          <w:rFonts w:ascii="Times New Roman" w:hAnsi="Times New Roman"/>
        </w:rPr>
      </w:pPr>
      <w:bookmarkStart w:id="465" w:name="_Toc105574642"/>
      <w:proofErr w:type="spellStart"/>
      <w:r w:rsidRPr="00D721DA">
        <w:rPr>
          <w:rFonts w:ascii="Times New Roman" w:hAnsi="Times New Roman"/>
        </w:rPr>
        <w:t>Đặt</w:t>
      </w:r>
      <w:proofErr w:type="spellEnd"/>
      <w:r w:rsidRPr="00D721DA">
        <w:rPr>
          <w:rFonts w:ascii="Times New Roman" w:hAnsi="Times New Roman"/>
        </w:rPr>
        <w:t xml:space="preserve"> </w:t>
      </w:r>
      <w:proofErr w:type="spellStart"/>
      <w:r w:rsidRPr="00D721DA">
        <w:rPr>
          <w:rFonts w:ascii="Times New Roman" w:hAnsi="Times New Roman"/>
        </w:rPr>
        <w:t>vé</w:t>
      </w:r>
      <w:bookmarkEnd w:id="465"/>
      <w:proofErr w:type="spellEnd"/>
      <w:r w:rsidRPr="00D721DA">
        <w:rPr>
          <w:rFonts w:ascii="Times New Roman" w:hAnsi="Times New Roman"/>
        </w:rPr>
        <w:t xml:space="preserve"> </w:t>
      </w:r>
    </w:p>
    <w:p w14:paraId="448DFA25" w14:textId="77777777" w:rsidR="00A55D00" w:rsidRPr="00D721DA" w:rsidRDefault="00BA1511" w:rsidP="00A55D00">
      <w:pPr>
        <w:pStyle w:val="ListParagraph"/>
        <w:keepNext/>
        <w:ind w:left="792" w:hanging="792"/>
        <w:rPr>
          <w:rFonts w:ascii="Times New Roman" w:hAnsi="Times New Roman"/>
        </w:rPr>
      </w:pPr>
      <w:r w:rsidRPr="00D721DA">
        <w:rPr>
          <w:rFonts w:ascii="Times New Roman" w:hAnsi="Times New Roman"/>
          <w:noProof/>
        </w:rPr>
        <w:drawing>
          <wp:inline distT="0" distB="0" distL="0" distR="0" wp14:anchorId="68597D20" wp14:editId="236F38C6">
            <wp:extent cx="5760720" cy="257937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5"/>
                    <a:stretch>
                      <a:fillRect/>
                    </a:stretch>
                  </pic:blipFill>
                  <pic:spPr>
                    <a:xfrm>
                      <a:off x="0" y="0"/>
                      <a:ext cx="5760720" cy="2579370"/>
                    </a:xfrm>
                    <a:prstGeom prst="rect">
                      <a:avLst/>
                    </a:prstGeom>
                  </pic:spPr>
                </pic:pic>
              </a:graphicData>
            </a:graphic>
          </wp:inline>
        </w:drawing>
      </w:r>
    </w:p>
    <w:p w14:paraId="5DEBFA92" w14:textId="3D57E3D5" w:rsidR="00BA1511" w:rsidRPr="00D721DA" w:rsidRDefault="00A55D00" w:rsidP="00BF459D">
      <w:pPr>
        <w:pStyle w:val="Caption"/>
        <w:jc w:val="center"/>
        <w:rPr>
          <w:rFonts w:ascii="Times New Roman" w:hAnsi="Times New Roman"/>
          <w:b w:val="0"/>
          <w:bCs w:val="0"/>
        </w:rPr>
      </w:pPr>
      <w:bookmarkStart w:id="466" w:name="_Toc105574697"/>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17</w:t>
      </w:r>
      <w:r w:rsidRPr="00D721DA">
        <w:rPr>
          <w:rFonts w:ascii="Times New Roman" w:hAnsi="Times New Roman"/>
        </w:rPr>
        <w:fldChar w:fldCharType="end"/>
      </w:r>
      <w:r w:rsidRPr="00D721DA">
        <w:rPr>
          <w:rFonts w:ascii="Times New Roman" w:hAnsi="Times New Roman"/>
        </w:rPr>
        <w:t xml:space="preserve">:Đặt </w:t>
      </w:r>
      <w:proofErr w:type="spellStart"/>
      <w:r w:rsidRPr="00D721DA">
        <w:rPr>
          <w:rFonts w:ascii="Times New Roman" w:hAnsi="Times New Roman"/>
        </w:rPr>
        <w:t>vé</w:t>
      </w:r>
      <w:bookmarkEnd w:id="466"/>
      <w:proofErr w:type="spellEnd"/>
    </w:p>
    <w:p w14:paraId="50C27FF5" w14:textId="173DA41E" w:rsidR="0074716D" w:rsidRPr="00D721DA" w:rsidRDefault="00BA1511" w:rsidP="00B65F68">
      <w:pPr>
        <w:pStyle w:val="Heading3"/>
        <w:numPr>
          <w:ilvl w:val="1"/>
          <w:numId w:val="24"/>
        </w:numPr>
        <w:rPr>
          <w:rFonts w:ascii="Times New Roman" w:hAnsi="Times New Roman"/>
        </w:rPr>
      </w:pPr>
      <w:bookmarkStart w:id="467" w:name="_Toc105574643"/>
      <w:proofErr w:type="spellStart"/>
      <w:r w:rsidRPr="00D721DA">
        <w:rPr>
          <w:rFonts w:ascii="Times New Roman" w:hAnsi="Times New Roman"/>
        </w:rPr>
        <w:t>Đặt</w:t>
      </w:r>
      <w:proofErr w:type="spellEnd"/>
      <w:r w:rsidRPr="00D721DA">
        <w:rPr>
          <w:rFonts w:ascii="Times New Roman" w:hAnsi="Times New Roman"/>
        </w:rPr>
        <w:t xml:space="preserve"> </w:t>
      </w:r>
      <w:proofErr w:type="spellStart"/>
      <w:r w:rsidRPr="00D721DA">
        <w:rPr>
          <w:rFonts w:ascii="Times New Roman" w:hAnsi="Times New Roman"/>
        </w:rPr>
        <w:t>đồ</w:t>
      </w:r>
      <w:proofErr w:type="spellEnd"/>
      <w:r w:rsidRPr="00D721DA">
        <w:rPr>
          <w:rFonts w:ascii="Times New Roman" w:hAnsi="Times New Roman"/>
        </w:rPr>
        <w:t xml:space="preserve"> </w:t>
      </w:r>
      <w:proofErr w:type="spellStart"/>
      <w:r w:rsidRPr="00D721DA">
        <w:rPr>
          <w:rFonts w:ascii="Times New Roman" w:hAnsi="Times New Roman"/>
        </w:rPr>
        <w:t>ăn</w:t>
      </w:r>
      <w:proofErr w:type="spellEnd"/>
      <w:r w:rsidRPr="00D721DA">
        <w:rPr>
          <w:rFonts w:ascii="Times New Roman" w:hAnsi="Times New Roman"/>
        </w:rPr>
        <w:t xml:space="preserve"> </w:t>
      </w:r>
      <w:proofErr w:type="spellStart"/>
      <w:r w:rsidRPr="00D721DA">
        <w:rPr>
          <w:rFonts w:ascii="Times New Roman" w:hAnsi="Times New Roman"/>
        </w:rPr>
        <w:t>kèm</w:t>
      </w:r>
      <w:proofErr w:type="spellEnd"/>
      <w:r w:rsidRPr="00D721DA">
        <w:rPr>
          <w:rFonts w:ascii="Times New Roman" w:hAnsi="Times New Roman"/>
        </w:rPr>
        <w:t xml:space="preserve"> </w:t>
      </w:r>
      <w:proofErr w:type="spellStart"/>
      <w:r w:rsidRPr="00D721DA">
        <w:rPr>
          <w:rFonts w:ascii="Times New Roman" w:hAnsi="Times New Roman"/>
        </w:rPr>
        <w:t>theo</w:t>
      </w:r>
      <w:bookmarkEnd w:id="467"/>
      <w:proofErr w:type="spellEnd"/>
    </w:p>
    <w:p w14:paraId="2E3071D0" w14:textId="77777777" w:rsidR="00A55D00" w:rsidRPr="00D721DA" w:rsidRDefault="00BA1511" w:rsidP="00A55D00">
      <w:pPr>
        <w:pStyle w:val="ListParagraph"/>
        <w:keepNext/>
        <w:ind w:left="792" w:hanging="792"/>
        <w:rPr>
          <w:rFonts w:ascii="Times New Roman" w:hAnsi="Times New Roman"/>
        </w:rPr>
      </w:pPr>
      <w:r w:rsidRPr="00D721DA">
        <w:rPr>
          <w:rFonts w:ascii="Times New Roman" w:hAnsi="Times New Roman"/>
          <w:b/>
          <w:bCs/>
          <w:noProof/>
        </w:rPr>
        <w:drawing>
          <wp:inline distT="0" distB="0" distL="0" distR="0" wp14:anchorId="35D45D92" wp14:editId="4C2D7D73">
            <wp:extent cx="5760720" cy="3128645"/>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6"/>
                    <a:stretch>
                      <a:fillRect/>
                    </a:stretch>
                  </pic:blipFill>
                  <pic:spPr>
                    <a:xfrm>
                      <a:off x="0" y="0"/>
                      <a:ext cx="5760720" cy="3128645"/>
                    </a:xfrm>
                    <a:prstGeom prst="rect">
                      <a:avLst/>
                    </a:prstGeom>
                  </pic:spPr>
                </pic:pic>
              </a:graphicData>
            </a:graphic>
          </wp:inline>
        </w:drawing>
      </w:r>
    </w:p>
    <w:p w14:paraId="32CDD848" w14:textId="47B123F7" w:rsidR="00BA1511" w:rsidRPr="00D721DA" w:rsidRDefault="00A55D00" w:rsidP="00BF459D">
      <w:pPr>
        <w:pStyle w:val="Caption"/>
        <w:jc w:val="center"/>
        <w:rPr>
          <w:rFonts w:ascii="Times New Roman" w:hAnsi="Times New Roman"/>
        </w:rPr>
      </w:pPr>
      <w:bookmarkStart w:id="468" w:name="_Toc105574698"/>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18</w:t>
      </w:r>
      <w:r w:rsidRPr="00D721DA">
        <w:rPr>
          <w:rFonts w:ascii="Times New Roman" w:hAnsi="Times New Roman"/>
        </w:rPr>
        <w:fldChar w:fldCharType="end"/>
      </w:r>
      <w:r w:rsidRPr="00D721DA">
        <w:rPr>
          <w:rFonts w:ascii="Times New Roman" w:hAnsi="Times New Roman"/>
        </w:rPr>
        <w:t xml:space="preserve">:Đặt </w:t>
      </w:r>
      <w:proofErr w:type="spellStart"/>
      <w:r w:rsidRPr="00D721DA">
        <w:rPr>
          <w:rFonts w:ascii="Times New Roman" w:hAnsi="Times New Roman"/>
        </w:rPr>
        <w:t>đồ</w:t>
      </w:r>
      <w:proofErr w:type="spellEnd"/>
      <w:r w:rsidRPr="00D721DA">
        <w:rPr>
          <w:rFonts w:ascii="Times New Roman" w:hAnsi="Times New Roman"/>
        </w:rPr>
        <w:t xml:space="preserve"> </w:t>
      </w:r>
      <w:proofErr w:type="spellStart"/>
      <w:r w:rsidRPr="00D721DA">
        <w:rPr>
          <w:rFonts w:ascii="Times New Roman" w:hAnsi="Times New Roman"/>
        </w:rPr>
        <w:t>ăn</w:t>
      </w:r>
      <w:bookmarkEnd w:id="468"/>
      <w:proofErr w:type="spellEnd"/>
    </w:p>
    <w:p w14:paraId="1B76AE34" w14:textId="3305C17B" w:rsidR="008F326A" w:rsidRPr="00D721DA" w:rsidRDefault="008F326A" w:rsidP="008F326A">
      <w:pPr>
        <w:rPr>
          <w:rFonts w:ascii="Times New Roman" w:hAnsi="Times New Roman"/>
        </w:rPr>
      </w:pPr>
    </w:p>
    <w:p w14:paraId="7EDC552F" w14:textId="65BCF38B" w:rsidR="008F326A" w:rsidRPr="00D721DA" w:rsidRDefault="008F326A" w:rsidP="008F326A">
      <w:pPr>
        <w:rPr>
          <w:rFonts w:ascii="Times New Roman" w:hAnsi="Times New Roman"/>
        </w:rPr>
      </w:pPr>
    </w:p>
    <w:p w14:paraId="1CD804EC" w14:textId="26419B04" w:rsidR="008F326A" w:rsidRPr="00D721DA" w:rsidRDefault="008F326A" w:rsidP="008F326A">
      <w:pPr>
        <w:rPr>
          <w:rFonts w:ascii="Times New Roman" w:hAnsi="Times New Roman"/>
        </w:rPr>
      </w:pPr>
    </w:p>
    <w:p w14:paraId="3DE4B4A8" w14:textId="09F36075" w:rsidR="008F326A" w:rsidRPr="00D721DA" w:rsidRDefault="008F326A" w:rsidP="008F326A">
      <w:pPr>
        <w:rPr>
          <w:rFonts w:ascii="Times New Roman" w:hAnsi="Times New Roman"/>
        </w:rPr>
      </w:pPr>
    </w:p>
    <w:p w14:paraId="58C830A9" w14:textId="12FF9A2A" w:rsidR="008F326A" w:rsidRPr="00D721DA" w:rsidRDefault="008F326A" w:rsidP="008F326A">
      <w:pPr>
        <w:rPr>
          <w:rFonts w:ascii="Times New Roman" w:hAnsi="Times New Roman"/>
        </w:rPr>
      </w:pPr>
    </w:p>
    <w:p w14:paraId="72C9FDC5" w14:textId="4A195777" w:rsidR="008F326A" w:rsidRPr="00D721DA" w:rsidRDefault="008F326A" w:rsidP="008F326A">
      <w:pPr>
        <w:rPr>
          <w:rFonts w:ascii="Times New Roman" w:hAnsi="Times New Roman"/>
        </w:rPr>
      </w:pPr>
    </w:p>
    <w:p w14:paraId="493D5575" w14:textId="5104528D" w:rsidR="008F326A" w:rsidRPr="00D721DA" w:rsidRDefault="008F326A" w:rsidP="008F326A">
      <w:pPr>
        <w:rPr>
          <w:rFonts w:ascii="Times New Roman" w:hAnsi="Times New Roman"/>
        </w:rPr>
      </w:pPr>
    </w:p>
    <w:p w14:paraId="2DDFDE64" w14:textId="00635CC7" w:rsidR="008F326A" w:rsidRPr="00D721DA" w:rsidRDefault="008F326A" w:rsidP="008F326A">
      <w:pPr>
        <w:rPr>
          <w:rFonts w:ascii="Times New Roman" w:hAnsi="Times New Roman"/>
        </w:rPr>
      </w:pPr>
    </w:p>
    <w:p w14:paraId="7EEAE57A" w14:textId="77777777" w:rsidR="008F326A" w:rsidRPr="00D721DA" w:rsidRDefault="008F326A" w:rsidP="008F326A">
      <w:pPr>
        <w:rPr>
          <w:rFonts w:ascii="Times New Roman" w:hAnsi="Times New Roman"/>
        </w:rPr>
      </w:pPr>
    </w:p>
    <w:p w14:paraId="179467D4" w14:textId="147D8E0A" w:rsidR="0074716D" w:rsidRPr="00D721DA" w:rsidRDefault="00BA1511" w:rsidP="00B65F68">
      <w:pPr>
        <w:pStyle w:val="Heading3"/>
        <w:numPr>
          <w:ilvl w:val="1"/>
          <w:numId w:val="24"/>
        </w:numPr>
        <w:rPr>
          <w:rFonts w:ascii="Times New Roman" w:hAnsi="Times New Roman"/>
        </w:rPr>
      </w:pPr>
      <w:bookmarkStart w:id="469" w:name="_Toc105574644"/>
      <w:r w:rsidRPr="00D721DA">
        <w:rPr>
          <w:rFonts w:ascii="Times New Roman" w:hAnsi="Times New Roman"/>
        </w:rPr>
        <w:lastRenderedPageBreak/>
        <w:t xml:space="preserve">Thanh </w:t>
      </w:r>
      <w:proofErr w:type="spellStart"/>
      <w:r w:rsidRPr="00D721DA">
        <w:rPr>
          <w:rFonts w:ascii="Times New Roman" w:hAnsi="Times New Roman"/>
        </w:rPr>
        <w:t>toán</w:t>
      </w:r>
      <w:bookmarkEnd w:id="469"/>
      <w:proofErr w:type="spellEnd"/>
    </w:p>
    <w:p w14:paraId="00CADAD9" w14:textId="77777777" w:rsidR="00A55D00" w:rsidRPr="00D721DA" w:rsidRDefault="00BA1511" w:rsidP="00A55D00">
      <w:pPr>
        <w:pStyle w:val="ListParagraph"/>
        <w:keepNext/>
        <w:ind w:left="792" w:hanging="792"/>
        <w:rPr>
          <w:rFonts w:ascii="Times New Roman" w:hAnsi="Times New Roman"/>
        </w:rPr>
      </w:pPr>
      <w:r w:rsidRPr="00D721DA">
        <w:rPr>
          <w:rFonts w:ascii="Times New Roman" w:hAnsi="Times New Roman"/>
          <w:b/>
          <w:bCs/>
          <w:noProof/>
        </w:rPr>
        <w:drawing>
          <wp:inline distT="0" distB="0" distL="0" distR="0" wp14:anchorId="770805C0" wp14:editId="0CD7E0C7">
            <wp:extent cx="5760720" cy="316992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7"/>
                    <a:stretch>
                      <a:fillRect/>
                    </a:stretch>
                  </pic:blipFill>
                  <pic:spPr>
                    <a:xfrm>
                      <a:off x="0" y="0"/>
                      <a:ext cx="5760720" cy="3169920"/>
                    </a:xfrm>
                    <a:prstGeom prst="rect">
                      <a:avLst/>
                    </a:prstGeom>
                  </pic:spPr>
                </pic:pic>
              </a:graphicData>
            </a:graphic>
          </wp:inline>
        </w:drawing>
      </w:r>
    </w:p>
    <w:p w14:paraId="2FBEC06B" w14:textId="4E2BC1FC" w:rsidR="00BA1511" w:rsidRPr="00D721DA" w:rsidRDefault="00A55D00" w:rsidP="00BF459D">
      <w:pPr>
        <w:pStyle w:val="Caption"/>
        <w:jc w:val="center"/>
        <w:rPr>
          <w:rFonts w:ascii="Times New Roman" w:hAnsi="Times New Roman"/>
          <w:b w:val="0"/>
          <w:bCs w:val="0"/>
        </w:rPr>
      </w:pPr>
      <w:bookmarkStart w:id="470" w:name="_Toc105574699"/>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19</w:t>
      </w:r>
      <w:r w:rsidRPr="00D721DA">
        <w:rPr>
          <w:rFonts w:ascii="Times New Roman" w:hAnsi="Times New Roman"/>
        </w:rPr>
        <w:fldChar w:fldCharType="end"/>
      </w:r>
      <w:r w:rsidRPr="00D721DA">
        <w:rPr>
          <w:rFonts w:ascii="Times New Roman" w:hAnsi="Times New Roman"/>
        </w:rPr>
        <w:t xml:space="preserve">:Thanh </w:t>
      </w:r>
      <w:proofErr w:type="spellStart"/>
      <w:r w:rsidRPr="00D721DA">
        <w:rPr>
          <w:rFonts w:ascii="Times New Roman" w:hAnsi="Times New Roman"/>
        </w:rPr>
        <w:t>toán</w:t>
      </w:r>
      <w:bookmarkEnd w:id="470"/>
      <w:proofErr w:type="spellEnd"/>
    </w:p>
    <w:p w14:paraId="2ABEEEF5" w14:textId="0A6C8B8D" w:rsidR="0074716D" w:rsidRPr="00D721DA" w:rsidRDefault="00BA1511" w:rsidP="00B65F68">
      <w:pPr>
        <w:pStyle w:val="Heading3"/>
        <w:numPr>
          <w:ilvl w:val="1"/>
          <w:numId w:val="24"/>
        </w:numPr>
        <w:rPr>
          <w:rFonts w:ascii="Times New Roman" w:hAnsi="Times New Roman"/>
        </w:rPr>
      </w:pPr>
      <w:bookmarkStart w:id="471" w:name="_Toc105574645"/>
      <w:proofErr w:type="spellStart"/>
      <w:r w:rsidRPr="00D721DA">
        <w:rPr>
          <w:rFonts w:ascii="Times New Roman" w:hAnsi="Times New Roman"/>
        </w:rPr>
        <w:t>Thông</w:t>
      </w:r>
      <w:proofErr w:type="spellEnd"/>
      <w:r w:rsidRPr="00D721DA">
        <w:rPr>
          <w:rFonts w:ascii="Times New Roman" w:hAnsi="Times New Roman"/>
        </w:rPr>
        <w:t xml:space="preserve"> tin </w:t>
      </w:r>
      <w:proofErr w:type="spellStart"/>
      <w:r w:rsidRPr="00D721DA">
        <w:rPr>
          <w:rFonts w:ascii="Times New Roman" w:hAnsi="Times New Roman"/>
        </w:rPr>
        <w:t>cá</w:t>
      </w:r>
      <w:proofErr w:type="spellEnd"/>
      <w:r w:rsidRPr="00D721DA">
        <w:rPr>
          <w:rFonts w:ascii="Times New Roman" w:hAnsi="Times New Roman"/>
        </w:rPr>
        <w:t xml:space="preserve"> </w:t>
      </w:r>
      <w:proofErr w:type="spellStart"/>
      <w:r w:rsidRPr="00D721DA">
        <w:rPr>
          <w:rFonts w:ascii="Times New Roman" w:hAnsi="Times New Roman"/>
        </w:rPr>
        <w:t>nhân</w:t>
      </w:r>
      <w:bookmarkEnd w:id="471"/>
      <w:proofErr w:type="spellEnd"/>
    </w:p>
    <w:p w14:paraId="7E78F7B0" w14:textId="77777777" w:rsidR="00A55D00" w:rsidRPr="00D721DA" w:rsidRDefault="00BA1511" w:rsidP="00A55D00">
      <w:pPr>
        <w:pStyle w:val="ListParagraph"/>
        <w:keepNext/>
        <w:ind w:left="792" w:hanging="792"/>
        <w:rPr>
          <w:rFonts w:ascii="Times New Roman" w:hAnsi="Times New Roman"/>
        </w:rPr>
      </w:pPr>
      <w:r w:rsidRPr="00D721DA">
        <w:rPr>
          <w:rFonts w:ascii="Times New Roman" w:hAnsi="Times New Roman"/>
          <w:b/>
          <w:bCs/>
          <w:noProof/>
        </w:rPr>
        <w:drawing>
          <wp:inline distT="0" distB="0" distL="0" distR="0" wp14:anchorId="5ED39918" wp14:editId="6B090796">
            <wp:extent cx="5760720" cy="3375025"/>
            <wp:effectExtent l="0" t="0" r="0" b="0"/>
            <wp:docPr id="14" name="Picture 1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Qr code&#10;&#10;Description automatically generated"/>
                    <pic:cNvPicPr/>
                  </pic:nvPicPr>
                  <pic:blipFill>
                    <a:blip r:embed="rId28"/>
                    <a:stretch>
                      <a:fillRect/>
                    </a:stretch>
                  </pic:blipFill>
                  <pic:spPr>
                    <a:xfrm>
                      <a:off x="0" y="0"/>
                      <a:ext cx="5760720" cy="3375025"/>
                    </a:xfrm>
                    <a:prstGeom prst="rect">
                      <a:avLst/>
                    </a:prstGeom>
                  </pic:spPr>
                </pic:pic>
              </a:graphicData>
            </a:graphic>
          </wp:inline>
        </w:drawing>
      </w:r>
    </w:p>
    <w:p w14:paraId="29AD0B74" w14:textId="0F181B5E" w:rsidR="00F50F61" w:rsidRPr="00D721DA" w:rsidRDefault="00A55D00" w:rsidP="00BF459D">
      <w:pPr>
        <w:pStyle w:val="Caption"/>
        <w:jc w:val="center"/>
        <w:rPr>
          <w:rFonts w:ascii="Times New Roman" w:hAnsi="Times New Roman"/>
          <w:b w:val="0"/>
          <w:bCs w:val="0"/>
        </w:rPr>
      </w:pPr>
      <w:bookmarkStart w:id="472" w:name="_Toc105574700"/>
      <w:proofErr w:type="spellStart"/>
      <w:r w:rsidRPr="00D721DA">
        <w:rPr>
          <w:rFonts w:ascii="Times New Roman" w:hAnsi="Times New Roman"/>
        </w:rPr>
        <w:t>Ảnh</w:t>
      </w:r>
      <w:proofErr w:type="spellEnd"/>
      <w:r w:rsidRPr="00D721DA">
        <w:rPr>
          <w:rFonts w:ascii="Times New Roman" w:hAnsi="Times New Roman"/>
        </w:rPr>
        <w:t xml:space="preserve"> </w:t>
      </w:r>
      <w:r w:rsidRPr="00D721DA">
        <w:rPr>
          <w:rFonts w:ascii="Times New Roman" w:hAnsi="Times New Roman"/>
        </w:rPr>
        <w:fldChar w:fldCharType="begin"/>
      </w:r>
      <w:r w:rsidRPr="00D721DA">
        <w:rPr>
          <w:rFonts w:ascii="Times New Roman" w:hAnsi="Times New Roman"/>
        </w:rPr>
        <w:instrText xml:space="preserve"> SEQ Ảnh \* ARABIC </w:instrText>
      </w:r>
      <w:r w:rsidRPr="00D721DA">
        <w:rPr>
          <w:rFonts w:ascii="Times New Roman" w:hAnsi="Times New Roman"/>
        </w:rPr>
        <w:fldChar w:fldCharType="separate"/>
      </w:r>
      <w:r w:rsidR="000C3138">
        <w:rPr>
          <w:rFonts w:ascii="Times New Roman" w:hAnsi="Times New Roman"/>
          <w:noProof/>
        </w:rPr>
        <w:t>20</w:t>
      </w:r>
      <w:r w:rsidRPr="00D721DA">
        <w:rPr>
          <w:rFonts w:ascii="Times New Roman" w:hAnsi="Times New Roman"/>
        </w:rPr>
        <w:fldChar w:fldCharType="end"/>
      </w:r>
      <w:r w:rsidRPr="00D721DA">
        <w:rPr>
          <w:rFonts w:ascii="Times New Roman" w:hAnsi="Times New Roman"/>
        </w:rPr>
        <w:t xml:space="preserve">:Thông tin </w:t>
      </w:r>
      <w:proofErr w:type="spellStart"/>
      <w:r w:rsidRPr="00D721DA">
        <w:rPr>
          <w:rFonts w:ascii="Times New Roman" w:hAnsi="Times New Roman"/>
        </w:rPr>
        <w:t>cá</w:t>
      </w:r>
      <w:proofErr w:type="spellEnd"/>
      <w:r w:rsidRPr="00D721DA">
        <w:rPr>
          <w:rFonts w:ascii="Times New Roman" w:hAnsi="Times New Roman"/>
        </w:rPr>
        <w:t xml:space="preserve"> </w:t>
      </w:r>
      <w:proofErr w:type="spellStart"/>
      <w:r w:rsidRPr="00D721DA">
        <w:rPr>
          <w:rFonts w:ascii="Times New Roman" w:hAnsi="Times New Roman"/>
        </w:rPr>
        <w:t>nhân</w:t>
      </w:r>
      <w:bookmarkEnd w:id="472"/>
      <w:proofErr w:type="spellEnd"/>
    </w:p>
    <w:p w14:paraId="4389D4F8" w14:textId="01CD8672" w:rsidR="00F50F61" w:rsidRPr="00D721DA" w:rsidRDefault="00F50F61" w:rsidP="00F51F34">
      <w:pPr>
        <w:pStyle w:val="Heading1"/>
        <w:spacing w:before="240" w:after="240"/>
        <w:ind w:left="3600"/>
        <w:rPr>
          <w:rFonts w:ascii="Times New Roman" w:hAnsi="Times New Roman"/>
          <w:b/>
          <w:bCs/>
          <w:i w:val="0"/>
          <w:iCs w:val="0"/>
          <w:sz w:val="40"/>
          <w:szCs w:val="40"/>
        </w:rPr>
      </w:pPr>
      <w:bookmarkStart w:id="473" w:name="_Toc105171137"/>
      <w:bookmarkStart w:id="474" w:name="_Hlk105176282"/>
      <w:bookmarkStart w:id="475" w:name="_Toc105574646"/>
      <w:r w:rsidRPr="00D721DA">
        <w:rPr>
          <w:rFonts w:ascii="Times New Roman" w:hAnsi="Times New Roman"/>
          <w:b/>
          <w:bCs/>
          <w:i w:val="0"/>
          <w:iCs w:val="0"/>
          <w:sz w:val="40"/>
          <w:szCs w:val="40"/>
        </w:rPr>
        <w:lastRenderedPageBreak/>
        <w:t>KẾT LUẬN</w:t>
      </w:r>
      <w:bookmarkEnd w:id="473"/>
      <w:bookmarkEnd w:id="474"/>
      <w:bookmarkEnd w:id="475"/>
    </w:p>
    <w:p w14:paraId="5A46E444" w14:textId="5829DB01" w:rsidR="00BA1511" w:rsidRPr="006E4D96" w:rsidRDefault="00BA1511" w:rsidP="00FE1B06">
      <w:pPr>
        <w:pStyle w:val="Heading2"/>
        <w:numPr>
          <w:ilvl w:val="0"/>
          <w:numId w:val="26"/>
        </w:numPr>
        <w:tabs>
          <w:tab w:val="left" w:pos="360"/>
        </w:tabs>
        <w:ind w:left="450" w:hanging="450"/>
        <w:jc w:val="left"/>
        <w:rPr>
          <w:rFonts w:ascii="Times New Roman" w:hAnsi="Times New Roman"/>
          <w:sz w:val="30"/>
          <w:szCs w:val="30"/>
        </w:rPr>
      </w:pPr>
      <w:bookmarkStart w:id="476" w:name="_Toc105574647"/>
      <w:proofErr w:type="spellStart"/>
      <w:r w:rsidRPr="006E4D96">
        <w:rPr>
          <w:rFonts w:ascii="Times New Roman" w:hAnsi="Times New Roman"/>
          <w:sz w:val="30"/>
          <w:szCs w:val="30"/>
        </w:rPr>
        <w:t>Kết</w:t>
      </w:r>
      <w:proofErr w:type="spellEnd"/>
      <w:r w:rsidRPr="006E4D96">
        <w:rPr>
          <w:rFonts w:ascii="Times New Roman" w:hAnsi="Times New Roman"/>
          <w:sz w:val="30"/>
          <w:szCs w:val="30"/>
        </w:rPr>
        <w:t xml:space="preserve"> </w:t>
      </w:r>
      <w:proofErr w:type="spellStart"/>
      <w:r w:rsidRPr="006E4D96">
        <w:rPr>
          <w:rFonts w:ascii="Times New Roman" w:hAnsi="Times New Roman"/>
          <w:sz w:val="30"/>
          <w:szCs w:val="30"/>
        </w:rPr>
        <w:t>quả</w:t>
      </w:r>
      <w:proofErr w:type="spellEnd"/>
      <w:r w:rsidRPr="006E4D96">
        <w:rPr>
          <w:rFonts w:ascii="Times New Roman" w:hAnsi="Times New Roman"/>
          <w:sz w:val="30"/>
          <w:szCs w:val="30"/>
        </w:rPr>
        <w:t xml:space="preserve"> </w:t>
      </w:r>
      <w:proofErr w:type="spellStart"/>
      <w:r w:rsidRPr="006E4D96">
        <w:rPr>
          <w:rFonts w:ascii="Times New Roman" w:hAnsi="Times New Roman"/>
          <w:sz w:val="30"/>
          <w:szCs w:val="30"/>
        </w:rPr>
        <w:t>đạt</w:t>
      </w:r>
      <w:proofErr w:type="spellEnd"/>
      <w:r w:rsidRPr="006E4D96">
        <w:rPr>
          <w:rFonts w:ascii="Times New Roman" w:hAnsi="Times New Roman"/>
          <w:sz w:val="30"/>
          <w:szCs w:val="30"/>
        </w:rPr>
        <w:t xml:space="preserve"> </w:t>
      </w:r>
      <w:proofErr w:type="spellStart"/>
      <w:r w:rsidRPr="006E4D96">
        <w:rPr>
          <w:rFonts w:ascii="Times New Roman" w:hAnsi="Times New Roman"/>
          <w:sz w:val="30"/>
          <w:szCs w:val="30"/>
        </w:rPr>
        <w:t>đượ</w:t>
      </w:r>
      <w:r w:rsidR="00103696" w:rsidRPr="006E4D96">
        <w:rPr>
          <w:rFonts w:ascii="Times New Roman" w:hAnsi="Times New Roman"/>
          <w:sz w:val="30"/>
          <w:szCs w:val="30"/>
        </w:rPr>
        <w:t>c</w:t>
      </w:r>
      <w:bookmarkEnd w:id="476"/>
      <w:proofErr w:type="spellEnd"/>
    </w:p>
    <w:p w14:paraId="3FE6DA4D" w14:textId="570C91DE" w:rsidR="00103696" w:rsidRPr="00D721DA" w:rsidRDefault="00103696" w:rsidP="00DA1BB9">
      <w:pPr>
        <w:spacing w:line="276" w:lineRule="auto"/>
        <w:ind w:firstLine="270"/>
        <w:rPr>
          <w:rFonts w:ascii="Times New Roman" w:hAnsi="Times New Roman"/>
        </w:rPr>
      </w:pPr>
      <w:r w:rsidRPr="00D721DA">
        <w:rPr>
          <w:rFonts w:ascii="Times New Roman" w:hAnsi="Times New Roman"/>
        </w:rPr>
        <w:t xml:space="preserve">Qua </w:t>
      </w:r>
      <w:proofErr w:type="spellStart"/>
      <w:r w:rsidRPr="00D721DA">
        <w:rPr>
          <w:rFonts w:ascii="Times New Roman" w:hAnsi="Times New Roman"/>
        </w:rPr>
        <w:t>quá</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thực</w:t>
      </w:r>
      <w:proofErr w:type="spellEnd"/>
      <w:r w:rsidRPr="00D721DA">
        <w:rPr>
          <w:rFonts w:ascii="Times New Roman" w:hAnsi="Times New Roman"/>
        </w:rPr>
        <w:t xml:space="preserve"> </w:t>
      </w:r>
      <w:proofErr w:type="spellStart"/>
      <w:r w:rsidRPr="00D721DA">
        <w:rPr>
          <w:rFonts w:ascii="Times New Roman" w:hAnsi="Times New Roman"/>
        </w:rPr>
        <w:t>hiện</w:t>
      </w:r>
      <w:proofErr w:type="spellEnd"/>
      <w:r w:rsidRPr="00D721DA">
        <w:rPr>
          <w:rFonts w:ascii="Times New Roman" w:hAnsi="Times New Roman"/>
        </w:rPr>
        <w:t xml:space="preserve"> </w:t>
      </w:r>
      <w:proofErr w:type="spellStart"/>
      <w:r w:rsidRPr="00D721DA">
        <w:rPr>
          <w:rFonts w:ascii="Times New Roman" w:hAnsi="Times New Roman"/>
        </w:rPr>
        <w:t>đồ</w:t>
      </w:r>
      <w:proofErr w:type="spellEnd"/>
      <w:r w:rsidRPr="00D721DA">
        <w:rPr>
          <w:rFonts w:ascii="Times New Roman" w:hAnsi="Times New Roman"/>
        </w:rPr>
        <w:t xml:space="preserve"> </w:t>
      </w:r>
      <w:proofErr w:type="spellStart"/>
      <w:r w:rsidRPr="00D721DA">
        <w:rPr>
          <w:rFonts w:ascii="Times New Roman" w:hAnsi="Times New Roman"/>
        </w:rPr>
        <w:t>án</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ôn</w:t>
      </w:r>
      <w:proofErr w:type="spellEnd"/>
      <w:r w:rsidRPr="00D721DA">
        <w:rPr>
          <w:rFonts w:ascii="Times New Roman" w:hAnsi="Times New Roman"/>
        </w:rPr>
        <w:t xml:space="preserve"> </w:t>
      </w:r>
      <w:proofErr w:type="spellStart"/>
      <w:r w:rsidRPr="00D721DA">
        <w:rPr>
          <w:rFonts w:ascii="Times New Roman" w:hAnsi="Times New Roman"/>
        </w:rPr>
        <w:t>lại</w:t>
      </w:r>
      <w:proofErr w:type="spellEnd"/>
      <w:r w:rsidRPr="00D721DA">
        <w:rPr>
          <w:rFonts w:ascii="Times New Roman" w:hAnsi="Times New Roman"/>
        </w:rPr>
        <w:t xml:space="preserve"> </w:t>
      </w:r>
      <w:proofErr w:type="spellStart"/>
      <w:r w:rsidRPr="00D721DA">
        <w:rPr>
          <w:rFonts w:ascii="Times New Roman" w:hAnsi="Times New Roman"/>
        </w:rPr>
        <w:t>kiến</w:t>
      </w:r>
      <w:proofErr w:type="spellEnd"/>
      <w:r w:rsidRPr="00D721DA">
        <w:rPr>
          <w:rFonts w:ascii="Times New Roman" w:hAnsi="Times New Roman"/>
        </w:rPr>
        <w:t xml:space="preserve"> </w:t>
      </w:r>
      <w:proofErr w:type="spellStart"/>
      <w:r w:rsidRPr="00D721DA">
        <w:rPr>
          <w:rFonts w:ascii="Times New Roman" w:hAnsi="Times New Roman"/>
        </w:rPr>
        <w:t>thức</w:t>
      </w:r>
      <w:proofErr w:type="spellEnd"/>
      <w:r w:rsidRPr="00D721DA">
        <w:rPr>
          <w:rFonts w:ascii="Times New Roman" w:hAnsi="Times New Roman"/>
        </w:rPr>
        <w:t xml:space="preserve"> </w:t>
      </w:r>
      <w:proofErr w:type="spellStart"/>
      <w:r w:rsidRPr="00D721DA">
        <w:rPr>
          <w:rFonts w:ascii="Times New Roman" w:hAnsi="Times New Roman"/>
        </w:rPr>
        <w:t>trong</w:t>
      </w:r>
      <w:proofErr w:type="spellEnd"/>
      <w:r w:rsidRPr="00D721DA">
        <w:rPr>
          <w:rFonts w:ascii="Times New Roman" w:hAnsi="Times New Roman"/>
        </w:rPr>
        <w:t xml:space="preserve"> </w:t>
      </w:r>
      <w:proofErr w:type="spellStart"/>
      <w:r w:rsidRPr="00D721DA">
        <w:rPr>
          <w:rFonts w:ascii="Times New Roman" w:hAnsi="Times New Roman"/>
        </w:rPr>
        <w:t>thời</w:t>
      </w:r>
      <w:proofErr w:type="spellEnd"/>
      <w:r w:rsidRPr="00D721DA">
        <w:rPr>
          <w:rFonts w:ascii="Times New Roman" w:hAnsi="Times New Roman"/>
        </w:rPr>
        <w:t xml:space="preserve"> </w:t>
      </w:r>
      <w:proofErr w:type="spellStart"/>
      <w:r w:rsidRPr="00D721DA">
        <w:rPr>
          <w:rFonts w:ascii="Times New Roman" w:hAnsi="Times New Roman"/>
        </w:rPr>
        <w:t>gian</w:t>
      </w:r>
      <w:proofErr w:type="spellEnd"/>
      <w:r w:rsidRPr="00D721DA">
        <w:rPr>
          <w:rFonts w:ascii="Times New Roman" w:hAnsi="Times New Roman"/>
        </w:rPr>
        <w:t xml:space="preserve"> </w:t>
      </w:r>
      <w:proofErr w:type="spellStart"/>
      <w:r w:rsidRPr="00D721DA">
        <w:rPr>
          <w:rFonts w:ascii="Times New Roman" w:hAnsi="Times New Roman"/>
        </w:rPr>
        <w:t>đã</w:t>
      </w:r>
      <w:proofErr w:type="spellEnd"/>
      <w:r w:rsidRPr="00D721DA">
        <w:rPr>
          <w:rFonts w:ascii="Times New Roman" w:hAnsi="Times New Roman"/>
        </w:rPr>
        <w:t xml:space="preserve"> </w:t>
      </w:r>
      <w:proofErr w:type="spellStart"/>
      <w:r w:rsidRPr="00D721DA">
        <w:rPr>
          <w:rFonts w:ascii="Times New Roman" w:hAnsi="Times New Roman"/>
        </w:rPr>
        <w:t>học</w:t>
      </w:r>
      <w:proofErr w:type="spellEnd"/>
      <w:r w:rsidRPr="00D721DA">
        <w:rPr>
          <w:rFonts w:ascii="Times New Roman" w:hAnsi="Times New Roman"/>
        </w:rPr>
        <w:t xml:space="preserve"> </w:t>
      </w:r>
      <w:proofErr w:type="spellStart"/>
      <w:r w:rsidRPr="00D721DA">
        <w:rPr>
          <w:rFonts w:ascii="Times New Roman" w:hAnsi="Times New Roman"/>
        </w:rPr>
        <w:t>tại</w:t>
      </w:r>
      <w:proofErr w:type="spellEnd"/>
      <w:r w:rsidRPr="00D721DA">
        <w:rPr>
          <w:rFonts w:ascii="Times New Roman" w:hAnsi="Times New Roman"/>
        </w:rPr>
        <w:t xml:space="preserve"> </w:t>
      </w:r>
      <w:proofErr w:type="spellStart"/>
      <w:r w:rsidR="00DA1BB9">
        <w:rPr>
          <w:rFonts w:ascii="Times New Roman" w:hAnsi="Times New Roman"/>
        </w:rPr>
        <w:t>t</w:t>
      </w:r>
      <w:r w:rsidRPr="00D721DA">
        <w:rPr>
          <w:rFonts w:ascii="Times New Roman" w:hAnsi="Times New Roman"/>
        </w:rPr>
        <w:t>rường</w:t>
      </w:r>
      <w:proofErr w:type="spellEnd"/>
      <w:r w:rsidRPr="00D721DA">
        <w:rPr>
          <w:rFonts w:ascii="Times New Roman" w:hAnsi="Times New Roman"/>
        </w:rPr>
        <w:t xml:space="preserve">. </w:t>
      </w:r>
      <w:proofErr w:type="spellStart"/>
      <w:r w:rsidRPr="00D721DA">
        <w:rPr>
          <w:rFonts w:ascii="Times New Roman" w:hAnsi="Times New Roman"/>
        </w:rPr>
        <w:t>Nhóm</w:t>
      </w:r>
      <w:proofErr w:type="spellEnd"/>
      <w:r w:rsidRPr="00D721DA">
        <w:rPr>
          <w:rFonts w:ascii="Times New Roman" w:hAnsi="Times New Roman"/>
        </w:rPr>
        <w:t xml:space="preserve"> </w:t>
      </w:r>
      <w:proofErr w:type="spellStart"/>
      <w:r w:rsidRPr="00D721DA">
        <w:rPr>
          <w:rFonts w:ascii="Times New Roman" w:hAnsi="Times New Roman"/>
        </w:rPr>
        <w:t>em</w:t>
      </w:r>
      <w:proofErr w:type="spellEnd"/>
      <w:r w:rsidRPr="00D721DA">
        <w:rPr>
          <w:rFonts w:ascii="Times New Roman" w:hAnsi="Times New Roman"/>
        </w:rPr>
        <w:t xml:space="preserve"> </w:t>
      </w:r>
      <w:proofErr w:type="spellStart"/>
      <w:r w:rsidRPr="00D721DA">
        <w:rPr>
          <w:rFonts w:ascii="Times New Roman" w:hAnsi="Times New Roman"/>
        </w:rPr>
        <w:t>đã</w:t>
      </w:r>
      <w:proofErr w:type="spellEnd"/>
      <w:r w:rsidRPr="00D721DA">
        <w:rPr>
          <w:rFonts w:ascii="Times New Roman" w:hAnsi="Times New Roman"/>
        </w:rPr>
        <w:t xml:space="preserve"> </w:t>
      </w:r>
      <w:proofErr w:type="spellStart"/>
      <w:r w:rsidRPr="00D721DA">
        <w:rPr>
          <w:rFonts w:ascii="Times New Roman" w:hAnsi="Times New Roman"/>
        </w:rPr>
        <w:t>tìm</w:t>
      </w:r>
      <w:proofErr w:type="spellEnd"/>
      <w:r w:rsidRPr="00D721DA">
        <w:rPr>
          <w:rFonts w:ascii="Times New Roman" w:hAnsi="Times New Roman"/>
        </w:rPr>
        <w:t xml:space="preserve"> </w:t>
      </w:r>
      <w:proofErr w:type="spellStart"/>
      <w:r w:rsidRPr="00D721DA">
        <w:rPr>
          <w:rFonts w:ascii="Times New Roman" w:hAnsi="Times New Roman"/>
        </w:rPr>
        <w:t>hiểu</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nắm</w:t>
      </w:r>
      <w:proofErr w:type="spellEnd"/>
      <w:r w:rsidRPr="00D721DA">
        <w:rPr>
          <w:rFonts w:ascii="Times New Roman" w:hAnsi="Times New Roman"/>
        </w:rPr>
        <w:t xml:space="preserve"> </w:t>
      </w:r>
      <w:proofErr w:type="spellStart"/>
      <w:r w:rsidRPr="00D721DA">
        <w:rPr>
          <w:rFonts w:ascii="Times New Roman" w:hAnsi="Times New Roman"/>
        </w:rPr>
        <w:t>được</w:t>
      </w:r>
      <w:proofErr w:type="spellEnd"/>
      <w:r w:rsidRPr="00D721DA">
        <w:rPr>
          <w:rFonts w:ascii="Times New Roman" w:hAnsi="Times New Roman"/>
        </w:rPr>
        <w:t xml:space="preserve"> </w:t>
      </w:r>
      <w:proofErr w:type="spellStart"/>
      <w:r w:rsidRPr="00D721DA">
        <w:rPr>
          <w:rFonts w:ascii="Times New Roman" w:hAnsi="Times New Roman"/>
        </w:rPr>
        <w:t>quy</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cơ</w:t>
      </w:r>
      <w:proofErr w:type="spellEnd"/>
      <w:r w:rsidRPr="00D721DA">
        <w:rPr>
          <w:rFonts w:ascii="Times New Roman" w:hAnsi="Times New Roman"/>
        </w:rPr>
        <w:t xml:space="preserve"> </w:t>
      </w:r>
      <w:proofErr w:type="spellStart"/>
      <w:r w:rsidRPr="00D721DA">
        <w:rPr>
          <w:rFonts w:ascii="Times New Roman" w:hAnsi="Times New Roman"/>
        </w:rPr>
        <w:t>bản</w:t>
      </w:r>
      <w:proofErr w:type="spellEnd"/>
      <w:r w:rsidRPr="00D721DA">
        <w:rPr>
          <w:rFonts w:ascii="Times New Roman" w:hAnsi="Times New Roman"/>
        </w:rPr>
        <w:t xml:space="preserve"> </w:t>
      </w:r>
      <w:proofErr w:type="spellStart"/>
      <w:r w:rsidRPr="00D721DA">
        <w:rPr>
          <w:rFonts w:ascii="Times New Roman" w:hAnsi="Times New Roman"/>
        </w:rPr>
        <w:t>làm</w:t>
      </w:r>
      <w:proofErr w:type="spellEnd"/>
      <w:r w:rsidRPr="00D721DA">
        <w:rPr>
          <w:rFonts w:ascii="Times New Roman" w:hAnsi="Times New Roman"/>
        </w:rPr>
        <w:t xml:space="preserve"> web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chủ</w:t>
      </w:r>
      <w:proofErr w:type="spellEnd"/>
      <w:r w:rsidRPr="00D721DA">
        <w:rPr>
          <w:rFonts w:ascii="Times New Roman" w:hAnsi="Times New Roman"/>
        </w:rPr>
        <w:t xml:space="preserve"> </w:t>
      </w:r>
      <w:proofErr w:type="spellStart"/>
      <w:r w:rsidRPr="00D721DA">
        <w:rPr>
          <w:rFonts w:ascii="Times New Roman" w:hAnsi="Times New Roman"/>
        </w:rPr>
        <w:t>động</w:t>
      </w:r>
      <w:proofErr w:type="spellEnd"/>
      <w:r w:rsidRPr="00D721DA">
        <w:rPr>
          <w:rFonts w:ascii="Times New Roman" w:hAnsi="Times New Roman"/>
        </w:rPr>
        <w:t xml:space="preserve"> </w:t>
      </w:r>
      <w:proofErr w:type="spellStart"/>
      <w:r w:rsidRPr="00D721DA">
        <w:rPr>
          <w:rFonts w:ascii="Times New Roman" w:hAnsi="Times New Roman"/>
        </w:rPr>
        <w:t>trong</w:t>
      </w:r>
      <w:proofErr w:type="spellEnd"/>
      <w:r w:rsidRPr="00D721DA">
        <w:rPr>
          <w:rFonts w:ascii="Times New Roman" w:hAnsi="Times New Roman"/>
        </w:rPr>
        <w:t xml:space="preserve"> </w:t>
      </w:r>
      <w:proofErr w:type="spellStart"/>
      <w:r w:rsidRPr="00D721DA">
        <w:rPr>
          <w:rFonts w:ascii="Times New Roman" w:hAnsi="Times New Roman"/>
        </w:rPr>
        <w:t>việc</w:t>
      </w:r>
      <w:proofErr w:type="spellEnd"/>
      <w:r w:rsidRPr="00D721DA">
        <w:rPr>
          <w:rFonts w:ascii="Times New Roman" w:hAnsi="Times New Roman"/>
        </w:rPr>
        <w:t xml:space="preserve"> </w:t>
      </w:r>
      <w:proofErr w:type="spellStart"/>
      <w:r w:rsidRPr="00D721DA">
        <w:rPr>
          <w:rFonts w:ascii="Times New Roman" w:hAnsi="Times New Roman"/>
        </w:rPr>
        <w:t>tìm</w:t>
      </w:r>
      <w:proofErr w:type="spellEnd"/>
      <w:r w:rsidRPr="00D721DA">
        <w:rPr>
          <w:rFonts w:ascii="Times New Roman" w:hAnsi="Times New Roman"/>
        </w:rPr>
        <w:t xml:space="preserve"> </w:t>
      </w:r>
      <w:proofErr w:type="spellStart"/>
      <w:r w:rsidRPr="00D721DA">
        <w:rPr>
          <w:rFonts w:ascii="Times New Roman" w:hAnsi="Times New Roman"/>
        </w:rPr>
        <w:t>kiếm</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thông</w:t>
      </w:r>
      <w:proofErr w:type="spellEnd"/>
      <w:r w:rsidRPr="00D721DA">
        <w:rPr>
          <w:rFonts w:ascii="Times New Roman" w:hAnsi="Times New Roman"/>
        </w:rPr>
        <w:t xml:space="preserve"> tin </w:t>
      </w:r>
      <w:proofErr w:type="spellStart"/>
      <w:r w:rsidRPr="00D721DA">
        <w:rPr>
          <w:rFonts w:ascii="Times New Roman" w:hAnsi="Times New Roman"/>
        </w:rPr>
        <w:t>để</w:t>
      </w:r>
      <w:proofErr w:type="spellEnd"/>
      <w:r w:rsidRPr="00D721DA">
        <w:rPr>
          <w:rFonts w:ascii="Times New Roman" w:hAnsi="Times New Roman"/>
        </w:rPr>
        <w:t xml:space="preserve"> </w:t>
      </w:r>
      <w:proofErr w:type="spellStart"/>
      <w:r w:rsidRPr="00D721DA">
        <w:rPr>
          <w:rFonts w:ascii="Times New Roman" w:hAnsi="Times New Roman"/>
        </w:rPr>
        <w:t>phục</w:t>
      </w:r>
      <w:proofErr w:type="spellEnd"/>
      <w:r w:rsidRPr="00D721DA">
        <w:rPr>
          <w:rFonts w:ascii="Times New Roman" w:hAnsi="Times New Roman"/>
        </w:rPr>
        <w:t xml:space="preserve"> </w:t>
      </w:r>
      <w:proofErr w:type="spellStart"/>
      <w:r w:rsidRPr="00D721DA">
        <w:rPr>
          <w:rFonts w:ascii="Times New Roman" w:hAnsi="Times New Roman"/>
        </w:rPr>
        <w:t>vụ</w:t>
      </w:r>
      <w:proofErr w:type="spellEnd"/>
      <w:r w:rsidRPr="00D721DA">
        <w:rPr>
          <w:rFonts w:ascii="Times New Roman" w:hAnsi="Times New Roman"/>
        </w:rPr>
        <w:t xml:space="preserve"> </w:t>
      </w:r>
      <w:proofErr w:type="spellStart"/>
      <w:r w:rsidRPr="00D721DA">
        <w:rPr>
          <w:rFonts w:ascii="Times New Roman" w:hAnsi="Times New Roman"/>
        </w:rPr>
        <w:t>công</w:t>
      </w:r>
      <w:proofErr w:type="spellEnd"/>
      <w:r w:rsidRPr="00D721DA">
        <w:rPr>
          <w:rFonts w:ascii="Times New Roman" w:hAnsi="Times New Roman"/>
        </w:rPr>
        <w:t xml:space="preserve"> </w:t>
      </w:r>
      <w:proofErr w:type="spellStart"/>
      <w:r w:rsidRPr="00D721DA">
        <w:rPr>
          <w:rFonts w:ascii="Times New Roman" w:hAnsi="Times New Roman"/>
        </w:rPr>
        <w:t>việc</w:t>
      </w:r>
      <w:proofErr w:type="spellEnd"/>
      <w:r w:rsidRPr="00D721DA">
        <w:rPr>
          <w:rFonts w:ascii="Times New Roman" w:hAnsi="Times New Roman"/>
        </w:rPr>
        <w:t xml:space="preserve">. </w:t>
      </w:r>
    </w:p>
    <w:p w14:paraId="16519AAF" w14:textId="77777777" w:rsidR="00103696" w:rsidRPr="00D721DA" w:rsidRDefault="00103696" w:rsidP="00DA1BB9">
      <w:pPr>
        <w:spacing w:line="276" w:lineRule="auto"/>
        <w:rPr>
          <w:rFonts w:ascii="Times New Roman" w:hAnsi="Times New Roman"/>
        </w:rPr>
      </w:pPr>
      <w:proofErr w:type="spellStart"/>
      <w:r w:rsidRPr="00D721DA">
        <w:rPr>
          <w:rFonts w:ascii="Times New Roman" w:hAnsi="Times New Roman"/>
        </w:rPr>
        <w:t>Đồ</w:t>
      </w:r>
      <w:proofErr w:type="spellEnd"/>
      <w:r w:rsidRPr="00D721DA">
        <w:rPr>
          <w:rFonts w:ascii="Times New Roman" w:hAnsi="Times New Roman"/>
        </w:rPr>
        <w:t xml:space="preserve"> </w:t>
      </w:r>
      <w:proofErr w:type="spellStart"/>
      <w:r w:rsidRPr="00D721DA">
        <w:rPr>
          <w:rFonts w:ascii="Times New Roman" w:hAnsi="Times New Roman"/>
        </w:rPr>
        <w:t>án</w:t>
      </w:r>
      <w:proofErr w:type="spellEnd"/>
      <w:r w:rsidRPr="00D721DA">
        <w:rPr>
          <w:rFonts w:ascii="Times New Roman" w:hAnsi="Times New Roman"/>
        </w:rPr>
        <w:t xml:space="preserve"> </w:t>
      </w:r>
      <w:proofErr w:type="spellStart"/>
      <w:r w:rsidRPr="00D721DA">
        <w:rPr>
          <w:rFonts w:ascii="Times New Roman" w:hAnsi="Times New Roman"/>
        </w:rPr>
        <w:t>đã</w:t>
      </w:r>
      <w:proofErr w:type="spellEnd"/>
      <w:r w:rsidRPr="00D721DA">
        <w:rPr>
          <w:rFonts w:ascii="Times New Roman" w:hAnsi="Times New Roman"/>
        </w:rPr>
        <w:t xml:space="preserve"> </w:t>
      </w:r>
      <w:proofErr w:type="spellStart"/>
      <w:r w:rsidRPr="00D721DA">
        <w:rPr>
          <w:rFonts w:ascii="Times New Roman" w:hAnsi="Times New Roman"/>
        </w:rPr>
        <w:t>đáp</w:t>
      </w:r>
      <w:proofErr w:type="spellEnd"/>
      <w:r w:rsidRPr="00D721DA">
        <w:rPr>
          <w:rFonts w:ascii="Times New Roman" w:hAnsi="Times New Roman"/>
        </w:rPr>
        <w:t xml:space="preserve"> </w:t>
      </w:r>
      <w:proofErr w:type="spellStart"/>
      <w:r w:rsidRPr="00D721DA">
        <w:rPr>
          <w:rFonts w:ascii="Times New Roman" w:hAnsi="Times New Roman"/>
        </w:rPr>
        <w:t>ứng</w:t>
      </w:r>
      <w:proofErr w:type="spellEnd"/>
      <w:r w:rsidRPr="00D721DA">
        <w:rPr>
          <w:rFonts w:ascii="Times New Roman" w:hAnsi="Times New Roman"/>
        </w:rPr>
        <w:t xml:space="preserve"> </w:t>
      </w:r>
      <w:proofErr w:type="spellStart"/>
      <w:r w:rsidRPr="00D721DA">
        <w:rPr>
          <w:rFonts w:ascii="Times New Roman" w:hAnsi="Times New Roman"/>
        </w:rPr>
        <w:t>hầu</w:t>
      </w:r>
      <w:proofErr w:type="spellEnd"/>
      <w:r w:rsidRPr="00D721DA">
        <w:rPr>
          <w:rFonts w:ascii="Times New Roman" w:hAnsi="Times New Roman"/>
        </w:rPr>
        <w:t xml:space="preserve"> </w:t>
      </w:r>
      <w:proofErr w:type="spellStart"/>
      <w:r w:rsidRPr="00D721DA">
        <w:rPr>
          <w:rFonts w:ascii="Times New Roman" w:hAnsi="Times New Roman"/>
        </w:rPr>
        <w:t>hết</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Pr="00D721DA">
        <w:rPr>
          <w:rFonts w:ascii="Times New Roman" w:hAnsi="Times New Roman"/>
        </w:rPr>
        <w:t xml:space="preserve"> </w:t>
      </w:r>
      <w:proofErr w:type="spellStart"/>
      <w:r w:rsidRPr="00D721DA">
        <w:rPr>
          <w:rFonts w:ascii="Times New Roman" w:hAnsi="Times New Roman"/>
        </w:rPr>
        <w:t>chức</w:t>
      </w:r>
      <w:proofErr w:type="spellEnd"/>
      <w:r w:rsidRPr="00D721DA">
        <w:rPr>
          <w:rFonts w:ascii="Times New Roman" w:hAnsi="Times New Roman"/>
        </w:rPr>
        <w:t xml:space="preserve"> </w:t>
      </w:r>
      <w:proofErr w:type="spellStart"/>
      <w:r w:rsidRPr="00D721DA">
        <w:rPr>
          <w:rFonts w:ascii="Times New Roman" w:hAnsi="Times New Roman"/>
        </w:rPr>
        <w:t>năng</w:t>
      </w:r>
      <w:proofErr w:type="spellEnd"/>
      <w:r w:rsidRPr="00D721DA">
        <w:rPr>
          <w:rFonts w:ascii="Times New Roman" w:hAnsi="Times New Roman"/>
        </w:rPr>
        <w:t xml:space="preserve"> </w:t>
      </w:r>
      <w:proofErr w:type="spellStart"/>
      <w:r w:rsidRPr="00D721DA">
        <w:rPr>
          <w:rFonts w:ascii="Times New Roman" w:hAnsi="Times New Roman"/>
        </w:rPr>
        <w:t>của</w:t>
      </w:r>
      <w:proofErr w:type="spellEnd"/>
      <w:r w:rsidRPr="00D721DA">
        <w:rPr>
          <w:rFonts w:ascii="Times New Roman" w:hAnsi="Times New Roman"/>
        </w:rPr>
        <w:t xml:space="preserve"> </w:t>
      </w:r>
      <w:proofErr w:type="spellStart"/>
      <w:r w:rsidRPr="00D721DA">
        <w:rPr>
          <w:rFonts w:ascii="Times New Roman" w:hAnsi="Times New Roman"/>
        </w:rPr>
        <w:t>một</w:t>
      </w:r>
      <w:proofErr w:type="spellEnd"/>
      <w:r w:rsidRPr="00D721DA">
        <w:rPr>
          <w:rFonts w:ascii="Times New Roman" w:hAnsi="Times New Roman"/>
        </w:rPr>
        <w:t xml:space="preserve"> web site </w:t>
      </w:r>
      <w:proofErr w:type="spellStart"/>
      <w:r w:rsidRPr="00D721DA">
        <w:rPr>
          <w:rFonts w:ascii="Times New Roman" w:hAnsi="Times New Roman"/>
        </w:rPr>
        <w:t>giới</w:t>
      </w:r>
      <w:proofErr w:type="spellEnd"/>
      <w:r w:rsidRPr="00D721DA">
        <w:rPr>
          <w:rFonts w:ascii="Times New Roman" w:hAnsi="Times New Roman"/>
        </w:rPr>
        <w:t xml:space="preserve"> </w:t>
      </w:r>
      <w:proofErr w:type="spellStart"/>
      <w:r w:rsidRPr="00D721DA">
        <w:rPr>
          <w:rFonts w:ascii="Times New Roman" w:hAnsi="Times New Roman"/>
        </w:rPr>
        <w:t>thiệu</w:t>
      </w:r>
      <w:proofErr w:type="spellEnd"/>
      <w:r w:rsidRPr="00D721DA">
        <w:rPr>
          <w:rFonts w:ascii="Times New Roman" w:hAnsi="Times New Roman"/>
        </w:rPr>
        <w:t xml:space="preserve"> </w:t>
      </w:r>
      <w:proofErr w:type="spellStart"/>
      <w:r w:rsidRPr="00D721DA">
        <w:rPr>
          <w:rFonts w:ascii="Times New Roman" w:hAnsi="Times New Roman"/>
        </w:rPr>
        <w:t>rạp</w:t>
      </w:r>
      <w:proofErr w:type="spellEnd"/>
      <w:r w:rsidRPr="00D721DA">
        <w:rPr>
          <w:rFonts w:ascii="Times New Roman" w:hAnsi="Times New Roman"/>
        </w:rPr>
        <w:t xml:space="preserve"> </w:t>
      </w:r>
      <w:proofErr w:type="spellStart"/>
      <w:r w:rsidRPr="00D721DA">
        <w:rPr>
          <w:rFonts w:ascii="Times New Roman" w:hAnsi="Times New Roman"/>
        </w:rPr>
        <w:t>chiếu</w:t>
      </w:r>
      <w:proofErr w:type="spellEnd"/>
      <w:r w:rsidRPr="00D721DA">
        <w:rPr>
          <w:rFonts w:ascii="Times New Roman" w:hAnsi="Times New Roman"/>
        </w:rPr>
        <w:t xml:space="preserve"> phim </w:t>
      </w:r>
      <w:proofErr w:type="spellStart"/>
      <w:r w:rsidRPr="00D721DA">
        <w:rPr>
          <w:rFonts w:ascii="Times New Roman" w:hAnsi="Times New Roman"/>
        </w:rPr>
        <w:t>nên</w:t>
      </w:r>
      <w:proofErr w:type="spellEnd"/>
      <w:r w:rsidRPr="00D721DA">
        <w:rPr>
          <w:rFonts w:ascii="Times New Roman" w:hAnsi="Times New Roman"/>
        </w:rPr>
        <w:t xml:space="preserve"> </w:t>
      </w:r>
      <w:proofErr w:type="spellStart"/>
      <w:r w:rsidRPr="00D721DA">
        <w:rPr>
          <w:rFonts w:ascii="Times New Roman" w:hAnsi="Times New Roman"/>
        </w:rPr>
        <w:t>có</w:t>
      </w:r>
      <w:proofErr w:type="spellEnd"/>
      <w:r w:rsidRPr="00D721DA">
        <w:rPr>
          <w:rFonts w:ascii="Times New Roman" w:hAnsi="Times New Roman"/>
        </w:rPr>
        <w:t xml:space="preserve">: </w:t>
      </w:r>
      <w:proofErr w:type="spellStart"/>
      <w:r w:rsidRPr="00D721DA">
        <w:rPr>
          <w:rFonts w:ascii="Times New Roman" w:hAnsi="Times New Roman"/>
        </w:rPr>
        <w:t>thông</w:t>
      </w:r>
      <w:proofErr w:type="spellEnd"/>
      <w:r w:rsidRPr="00D721DA">
        <w:rPr>
          <w:rFonts w:ascii="Times New Roman" w:hAnsi="Times New Roman"/>
        </w:rPr>
        <w:t xml:space="preserve"> tin phim, </w:t>
      </w:r>
      <w:proofErr w:type="spellStart"/>
      <w:r w:rsidRPr="00D721DA">
        <w:rPr>
          <w:rFonts w:ascii="Times New Roman" w:hAnsi="Times New Roman"/>
        </w:rPr>
        <w:t>đánh</w:t>
      </w:r>
      <w:proofErr w:type="spellEnd"/>
      <w:r w:rsidRPr="00D721DA">
        <w:rPr>
          <w:rFonts w:ascii="Times New Roman" w:hAnsi="Times New Roman"/>
        </w:rPr>
        <w:t xml:space="preserve"> </w:t>
      </w:r>
      <w:proofErr w:type="spellStart"/>
      <w:r w:rsidRPr="00D721DA">
        <w:rPr>
          <w:rFonts w:ascii="Times New Roman" w:hAnsi="Times New Roman"/>
        </w:rPr>
        <w:t>giá</w:t>
      </w:r>
      <w:proofErr w:type="spellEnd"/>
      <w:r w:rsidRPr="00D721DA">
        <w:rPr>
          <w:rFonts w:ascii="Times New Roman" w:hAnsi="Times New Roman"/>
        </w:rPr>
        <w:t xml:space="preserve"> </w:t>
      </w:r>
      <w:proofErr w:type="spellStart"/>
      <w:r w:rsidRPr="00D721DA">
        <w:rPr>
          <w:rFonts w:ascii="Times New Roman" w:hAnsi="Times New Roman"/>
        </w:rPr>
        <w:t>về</w:t>
      </w:r>
      <w:proofErr w:type="spellEnd"/>
      <w:r w:rsidRPr="00D721DA">
        <w:rPr>
          <w:rFonts w:ascii="Times New Roman" w:hAnsi="Times New Roman"/>
        </w:rPr>
        <w:t xml:space="preserve"> phim, </w:t>
      </w:r>
      <w:proofErr w:type="spellStart"/>
      <w:r w:rsidRPr="00D721DA">
        <w:rPr>
          <w:rFonts w:ascii="Times New Roman" w:hAnsi="Times New Roman"/>
        </w:rPr>
        <w:t>tình</w:t>
      </w:r>
      <w:proofErr w:type="spellEnd"/>
      <w:r w:rsidRPr="00D721DA">
        <w:rPr>
          <w:rFonts w:ascii="Times New Roman" w:hAnsi="Times New Roman"/>
        </w:rPr>
        <w:t xml:space="preserve"> </w:t>
      </w:r>
      <w:proofErr w:type="spellStart"/>
      <w:r w:rsidRPr="00D721DA">
        <w:rPr>
          <w:rFonts w:ascii="Times New Roman" w:hAnsi="Times New Roman"/>
        </w:rPr>
        <w:t>trạng</w:t>
      </w:r>
      <w:proofErr w:type="spellEnd"/>
      <w:r w:rsidRPr="00D721DA">
        <w:rPr>
          <w:rFonts w:ascii="Times New Roman" w:hAnsi="Times New Roman"/>
        </w:rPr>
        <w:t xml:space="preserve"> </w:t>
      </w:r>
      <w:proofErr w:type="spellStart"/>
      <w:r w:rsidRPr="00D721DA">
        <w:rPr>
          <w:rFonts w:ascii="Times New Roman" w:hAnsi="Times New Roman"/>
        </w:rPr>
        <w:t>vé</w:t>
      </w:r>
      <w:proofErr w:type="spellEnd"/>
      <w:r w:rsidRPr="00D721DA">
        <w:rPr>
          <w:rFonts w:ascii="Times New Roman" w:hAnsi="Times New Roman"/>
        </w:rPr>
        <w:t>,...</w:t>
      </w:r>
    </w:p>
    <w:p w14:paraId="53A7F5D4" w14:textId="6A5138E8" w:rsidR="00103696" w:rsidRPr="00D721DA" w:rsidRDefault="006F67AF" w:rsidP="006F67AF">
      <w:pPr>
        <w:tabs>
          <w:tab w:val="left" w:pos="360"/>
        </w:tabs>
        <w:spacing w:line="276" w:lineRule="auto"/>
        <w:rPr>
          <w:rFonts w:ascii="Times New Roman" w:hAnsi="Times New Roman"/>
        </w:rPr>
      </w:pPr>
      <w:r>
        <w:rPr>
          <w:rFonts w:ascii="Times New Roman" w:hAnsi="Times New Roman"/>
        </w:rPr>
        <w:tab/>
      </w:r>
      <w:proofErr w:type="spellStart"/>
      <w:r w:rsidR="00103696" w:rsidRPr="00D721DA">
        <w:rPr>
          <w:rFonts w:ascii="Times New Roman" w:hAnsi="Times New Roman"/>
        </w:rPr>
        <w:t>Hướng</w:t>
      </w:r>
      <w:proofErr w:type="spellEnd"/>
      <w:r w:rsidR="00103696" w:rsidRPr="00D721DA">
        <w:rPr>
          <w:rFonts w:ascii="Times New Roman" w:hAnsi="Times New Roman"/>
        </w:rPr>
        <w:t xml:space="preserve"> </w:t>
      </w:r>
      <w:proofErr w:type="spellStart"/>
      <w:r w:rsidR="00103696" w:rsidRPr="00D721DA">
        <w:rPr>
          <w:rFonts w:ascii="Times New Roman" w:hAnsi="Times New Roman"/>
        </w:rPr>
        <w:t>phát</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triển</w:t>
      </w:r>
      <w:proofErr w:type="spellEnd"/>
      <w:r w:rsidR="00103696" w:rsidRPr="00D721DA">
        <w:rPr>
          <w:rFonts w:ascii="Times New Roman" w:hAnsi="Times New Roman"/>
        </w:rPr>
        <w:t xml:space="preserve"> </w:t>
      </w:r>
      <w:proofErr w:type="spellStart"/>
      <w:r w:rsidR="00103696" w:rsidRPr="00D721DA">
        <w:rPr>
          <w:rFonts w:ascii="Times New Roman" w:hAnsi="Times New Roman"/>
        </w:rPr>
        <w:t>của</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trang</w:t>
      </w:r>
      <w:proofErr w:type="spellEnd"/>
      <w:r w:rsidR="00103696" w:rsidRPr="00D721DA">
        <w:rPr>
          <w:rFonts w:ascii="Times New Roman" w:hAnsi="Times New Roman"/>
        </w:rPr>
        <w:t xml:space="preserve"> web </w:t>
      </w:r>
      <w:proofErr w:type="spellStart"/>
      <w:r w:rsidR="00103696" w:rsidRPr="00D721DA">
        <w:rPr>
          <w:rFonts w:ascii="Times New Roman" w:hAnsi="Times New Roman"/>
        </w:rPr>
        <w:t>là</w:t>
      </w:r>
      <w:proofErr w:type="spellEnd"/>
      <w:r w:rsidR="00103696" w:rsidRPr="00D721DA">
        <w:rPr>
          <w:rFonts w:ascii="Times New Roman" w:hAnsi="Times New Roman"/>
        </w:rPr>
        <w:t xml:space="preserve"> </w:t>
      </w:r>
      <w:proofErr w:type="spellStart"/>
      <w:r w:rsidR="00103696" w:rsidRPr="00D721DA">
        <w:rPr>
          <w:rFonts w:ascii="Times New Roman" w:hAnsi="Times New Roman"/>
        </w:rPr>
        <w:t>có</w:t>
      </w:r>
      <w:proofErr w:type="spellEnd"/>
      <w:r w:rsidR="00103696" w:rsidRPr="00D721DA">
        <w:rPr>
          <w:rFonts w:ascii="Times New Roman" w:hAnsi="Times New Roman"/>
        </w:rPr>
        <w:t xml:space="preserve"> </w:t>
      </w:r>
      <w:proofErr w:type="spellStart"/>
      <w:r w:rsidR="00103696" w:rsidRPr="00D721DA">
        <w:rPr>
          <w:rFonts w:ascii="Times New Roman" w:hAnsi="Times New Roman"/>
        </w:rPr>
        <w:t>thể</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trực</w:t>
      </w:r>
      <w:proofErr w:type="spellEnd"/>
      <w:r w:rsidR="00103696" w:rsidRPr="00D721DA">
        <w:rPr>
          <w:rFonts w:ascii="Times New Roman" w:hAnsi="Times New Roman"/>
        </w:rPr>
        <w:t xml:space="preserve"> </w:t>
      </w:r>
      <w:proofErr w:type="spellStart"/>
      <w:r w:rsidR="00103696" w:rsidRPr="00D721DA">
        <w:rPr>
          <w:rFonts w:ascii="Times New Roman" w:hAnsi="Times New Roman"/>
        </w:rPr>
        <w:t>tiếp</w:t>
      </w:r>
      <w:proofErr w:type="spellEnd"/>
      <w:r w:rsidR="00103696" w:rsidRPr="00D721DA">
        <w:rPr>
          <w:rFonts w:ascii="Times New Roman" w:hAnsi="Times New Roman"/>
        </w:rPr>
        <w:t xml:space="preserve"> </w:t>
      </w:r>
      <w:proofErr w:type="spellStart"/>
      <w:r w:rsidR="00103696" w:rsidRPr="00D721DA">
        <w:rPr>
          <w:rFonts w:ascii="Times New Roman" w:hAnsi="Times New Roman"/>
        </w:rPr>
        <w:t>đặt</w:t>
      </w:r>
      <w:proofErr w:type="spellEnd"/>
      <w:r w:rsidR="00103696" w:rsidRPr="00D721DA">
        <w:rPr>
          <w:rFonts w:ascii="Times New Roman" w:hAnsi="Times New Roman"/>
        </w:rPr>
        <w:t xml:space="preserve"> </w:t>
      </w:r>
      <w:proofErr w:type="spellStart"/>
      <w:r w:rsidR="00103696" w:rsidRPr="00D721DA">
        <w:rPr>
          <w:rFonts w:ascii="Times New Roman" w:hAnsi="Times New Roman"/>
        </w:rPr>
        <w:t>vé</w:t>
      </w:r>
      <w:proofErr w:type="spellEnd"/>
      <w:r w:rsidR="00103696" w:rsidRPr="00D721DA">
        <w:rPr>
          <w:rFonts w:ascii="Times New Roman" w:hAnsi="Times New Roman"/>
        </w:rPr>
        <w:t xml:space="preserve"> </w:t>
      </w:r>
      <w:proofErr w:type="spellStart"/>
      <w:r w:rsidR="00103696" w:rsidRPr="00D721DA">
        <w:rPr>
          <w:rFonts w:ascii="Times New Roman" w:hAnsi="Times New Roman"/>
        </w:rPr>
        <w:t>ngay</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trên</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trang</w:t>
      </w:r>
      <w:proofErr w:type="spellEnd"/>
      <w:r w:rsidR="00103696" w:rsidRPr="00D721DA">
        <w:rPr>
          <w:rFonts w:ascii="Times New Roman" w:hAnsi="Times New Roman"/>
        </w:rPr>
        <w:t xml:space="preserve"> web </w:t>
      </w:r>
      <w:proofErr w:type="spellStart"/>
      <w:r w:rsidR="00103696" w:rsidRPr="00D721DA">
        <w:rPr>
          <w:rFonts w:ascii="Times New Roman" w:hAnsi="Times New Roman"/>
        </w:rPr>
        <w:t>và</w:t>
      </w:r>
      <w:proofErr w:type="spellEnd"/>
      <w:r w:rsidR="00103696" w:rsidRPr="00D721DA">
        <w:rPr>
          <w:rFonts w:ascii="Times New Roman" w:hAnsi="Times New Roman"/>
        </w:rPr>
        <w:t xml:space="preserve"> </w:t>
      </w:r>
      <w:proofErr w:type="spellStart"/>
      <w:r w:rsidR="00103696" w:rsidRPr="00D721DA">
        <w:rPr>
          <w:rFonts w:ascii="Times New Roman" w:hAnsi="Times New Roman"/>
        </w:rPr>
        <w:t>trở</w:t>
      </w:r>
      <w:proofErr w:type="spellEnd"/>
      <w:r w:rsidR="00103696" w:rsidRPr="00D721DA">
        <w:rPr>
          <w:rFonts w:ascii="Times New Roman" w:hAnsi="Times New Roman"/>
        </w:rPr>
        <w:t xml:space="preserve"> </w:t>
      </w:r>
      <w:proofErr w:type="spellStart"/>
      <w:r w:rsidR="00103696" w:rsidRPr="00D721DA">
        <w:rPr>
          <w:rFonts w:ascii="Times New Roman" w:hAnsi="Times New Roman"/>
        </w:rPr>
        <w:t>thành</w:t>
      </w:r>
      <w:proofErr w:type="spellEnd"/>
      <w:r w:rsidR="00103696" w:rsidRPr="00D721DA">
        <w:rPr>
          <w:rFonts w:ascii="Times New Roman" w:hAnsi="Times New Roman"/>
        </w:rPr>
        <w:t xml:space="preserve"> </w:t>
      </w:r>
      <w:proofErr w:type="spellStart"/>
      <w:r w:rsidR="00103696" w:rsidRPr="00D721DA">
        <w:rPr>
          <w:rFonts w:ascii="Times New Roman" w:hAnsi="Times New Roman"/>
        </w:rPr>
        <w:t>một</w:t>
      </w:r>
      <w:proofErr w:type="spellEnd"/>
      <w:r w:rsidR="00103696" w:rsidRPr="00D721DA">
        <w:rPr>
          <w:rFonts w:ascii="Times New Roman" w:hAnsi="Times New Roman"/>
        </w:rPr>
        <w:t xml:space="preserve"> web site </w:t>
      </w:r>
      <w:proofErr w:type="spellStart"/>
      <w:r w:rsidR="00103696" w:rsidRPr="00D721DA">
        <w:rPr>
          <w:rFonts w:ascii="Times New Roman" w:hAnsi="Times New Roman"/>
        </w:rPr>
        <w:t>bán</w:t>
      </w:r>
      <w:proofErr w:type="spellEnd"/>
      <w:r w:rsidR="00103696" w:rsidRPr="00D721DA">
        <w:rPr>
          <w:rFonts w:ascii="Times New Roman" w:hAnsi="Times New Roman"/>
        </w:rPr>
        <w:t xml:space="preserve"> </w:t>
      </w:r>
      <w:proofErr w:type="spellStart"/>
      <w:r w:rsidR="00103696" w:rsidRPr="00D721DA">
        <w:rPr>
          <w:rFonts w:ascii="Times New Roman" w:hAnsi="Times New Roman"/>
        </w:rPr>
        <w:t>vé</w:t>
      </w:r>
      <w:proofErr w:type="spellEnd"/>
      <w:r w:rsidR="00103696" w:rsidRPr="00D721DA">
        <w:rPr>
          <w:rFonts w:ascii="Times New Roman" w:hAnsi="Times New Roman"/>
        </w:rPr>
        <w:t xml:space="preserve"> </w:t>
      </w:r>
      <w:proofErr w:type="spellStart"/>
      <w:r w:rsidR="00103696" w:rsidRPr="00D721DA">
        <w:rPr>
          <w:rFonts w:ascii="Times New Roman" w:hAnsi="Times New Roman"/>
        </w:rPr>
        <w:t>xem</w:t>
      </w:r>
      <w:proofErr w:type="spellEnd"/>
      <w:r w:rsidR="00103696" w:rsidRPr="00D721DA">
        <w:rPr>
          <w:rFonts w:ascii="Times New Roman" w:hAnsi="Times New Roman"/>
        </w:rPr>
        <w:t xml:space="preserve"> phim </w:t>
      </w:r>
      <w:proofErr w:type="spellStart"/>
      <w:r w:rsidR="00103696" w:rsidRPr="00D721DA">
        <w:rPr>
          <w:rFonts w:ascii="Times New Roman" w:hAnsi="Times New Roman"/>
        </w:rPr>
        <w:t>hoàn</w:t>
      </w:r>
      <w:proofErr w:type="spellEnd"/>
      <w:r w:rsidR="00103696" w:rsidRPr="00D721DA">
        <w:rPr>
          <w:rFonts w:ascii="Times New Roman" w:hAnsi="Times New Roman"/>
        </w:rPr>
        <w:t xml:space="preserve"> </w:t>
      </w:r>
      <w:proofErr w:type="spellStart"/>
      <w:r w:rsidR="00103696" w:rsidRPr="00D721DA">
        <w:rPr>
          <w:rFonts w:ascii="Times New Roman" w:hAnsi="Times New Roman"/>
        </w:rPr>
        <w:t>chỉnh</w:t>
      </w:r>
      <w:proofErr w:type="spellEnd"/>
      <w:r w:rsidR="00103696" w:rsidRPr="00D721DA">
        <w:rPr>
          <w:rFonts w:ascii="Times New Roman" w:hAnsi="Times New Roman"/>
        </w:rPr>
        <w:t>.</w:t>
      </w:r>
    </w:p>
    <w:p w14:paraId="12DD1D73" w14:textId="31F6F870" w:rsidR="00103696" w:rsidRPr="00D721DA" w:rsidRDefault="006F67AF" w:rsidP="006F67AF">
      <w:pPr>
        <w:tabs>
          <w:tab w:val="left" w:pos="360"/>
          <w:tab w:val="left" w:pos="540"/>
        </w:tabs>
        <w:spacing w:line="276" w:lineRule="auto"/>
        <w:rPr>
          <w:rFonts w:ascii="Times New Roman" w:hAnsi="Times New Roman"/>
        </w:rPr>
      </w:pPr>
      <w:r>
        <w:rPr>
          <w:rFonts w:ascii="Times New Roman" w:hAnsi="Times New Roman"/>
        </w:rPr>
        <w:tab/>
      </w:r>
      <w:proofErr w:type="spellStart"/>
      <w:r w:rsidR="00103696" w:rsidRPr="00D721DA">
        <w:rPr>
          <w:rFonts w:ascii="Times New Roman" w:hAnsi="Times New Roman"/>
        </w:rPr>
        <w:t>Và</w:t>
      </w:r>
      <w:proofErr w:type="spellEnd"/>
      <w:r w:rsidR="00103696" w:rsidRPr="00D721DA">
        <w:rPr>
          <w:rFonts w:ascii="Times New Roman" w:hAnsi="Times New Roman"/>
        </w:rPr>
        <w:t xml:space="preserve"> </w:t>
      </w:r>
      <w:proofErr w:type="spellStart"/>
      <w:r w:rsidR="00103696" w:rsidRPr="00D721DA">
        <w:rPr>
          <w:rFonts w:ascii="Times New Roman" w:hAnsi="Times New Roman"/>
        </w:rPr>
        <w:t>đồng</w:t>
      </w:r>
      <w:proofErr w:type="spellEnd"/>
      <w:r w:rsidR="00103696" w:rsidRPr="00D721DA">
        <w:rPr>
          <w:rFonts w:ascii="Times New Roman" w:hAnsi="Times New Roman"/>
        </w:rPr>
        <w:t xml:space="preserve"> </w:t>
      </w:r>
      <w:proofErr w:type="spellStart"/>
      <w:r w:rsidR="00103696" w:rsidRPr="00D721DA">
        <w:rPr>
          <w:rFonts w:ascii="Times New Roman" w:hAnsi="Times New Roman"/>
        </w:rPr>
        <w:t>thời</w:t>
      </w:r>
      <w:proofErr w:type="spellEnd"/>
      <w:r w:rsidR="00103696" w:rsidRPr="00D721DA">
        <w:rPr>
          <w:rFonts w:ascii="Times New Roman" w:hAnsi="Times New Roman"/>
        </w:rPr>
        <w:t xml:space="preserve"> website </w:t>
      </w:r>
      <w:proofErr w:type="spellStart"/>
      <w:r w:rsidR="00103696" w:rsidRPr="00D721DA">
        <w:rPr>
          <w:rFonts w:ascii="Times New Roman" w:hAnsi="Times New Roman"/>
        </w:rPr>
        <w:t>vẫn</w:t>
      </w:r>
      <w:proofErr w:type="spellEnd"/>
      <w:r w:rsidR="00103696" w:rsidRPr="00D721DA">
        <w:rPr>
          <w:rFonts w:ascii="Times New Roman" w:hAnsi="Times New Roman"/>
        </w:rPr>
        <w:t xml:space="preserve"> con </w:t>
      </w:r>
      <w:proofErr w:type="spellStart"/>
      <w:r w:rsidR="00103696" w:rsidRPr="00D721DA">
        <w:rPr>
          <w:rFonts w:ascii="Times New Roman" w:hAnsi="Times New Roman"/>
        </w:rPr>
        <w:t>một</w:t>
      </w:r>
      <w:proofErr w:type="spellEnd"/>
      <w:r w:rsidR="00103696" w:rsidRPr="00D721DA">
        <w:rPr>
          <w:rFonts w:ascii="Times New Roman" w:hAnsi="Times New Roman"/>
        </w:rPr>
        <w:t xml:space="preserve"> </w:t>
      </w:r>
      <w:proofErr w:type="spellStart"/>
      <w:r w:rsidR="00103696" w:rsidRPr="00D721DA">
        <w:rPr>
          <w:rFonts w:ascii="Times New Roman" w:hAnsi="Times New Roman"/>
        </w:rPr>
        <w:t>số</w:t>
      </w:r>
      <w:proofErr w:type="spellEnd"/>
      <w:r w:rsidR="00103696" w:rsidRPr="00D721DA">
        <w:rPr>
          <w:rFonts w:ascii="Times New Roman" w:hAnsi="Times New Roman"/>
        </w:rPr>
        <w:t xml:space="preserve"> </w:t>
      </w:r>
      <w:proofErr w:type="spellStart"/>
      <w:r w:rsidR="00103696" w:rsidRPr="00D721DA">
        <w:rPr>
          <w:rFonts w:ascii="Times New Roman" w:hAnsi="Times New Roman"/>
        </w:rPr>
        <w:t>ưu</w:t>
      </w:r>
      <w:proofErr w:type="spellEnd"/>
      <w:r w:rsidR="00103696" w:rsidRPr="00D721DA">
        <w:rPr>
          <w:rFonts w:ascii="Times New Roman" w:hAnsi="Times New Roman"/>
        </w:rPr>
        <w:t xml:space="preserve"> </w:t>
      </w:r>
      <w:proofErr w:type="spellStart"/>
      <w:r w:rsidR="00103696" w:rsidRPr="00D721DA">
        <w:rPr>
          <w:rFonts w:ascii="Times New Roman" w:hAnsi="Times New Roman"/>
        </w:rPr>
        <w:t>nhược</w:t>
      </w:r>
      <w:proofErr w:type="spellEnd"/>
      <w:r w:rsidR="00103696" w:rsidRPr="00D721DA">
        <w:rPr>
          <w:rFonts w:ascii="Times New Roman" w:hAnsi="Times New Roman"/>
        </w:rPr>
        <w:t xml:space="preserve"> </w:t>
      </w:r>
      <w:proofErr w:type="spellStart"/>
      <w:r w:rsidR="00103696" w:rsidRPr="00D721DA">
        <w:rPr>
          <w:rFonts w:ascii="Times New Roman" w:hAnsi="Times New Roman"/>
        </w:rPr>
        <w:t>điểm</w:t>
      </w:r>
      <w:proofErr w:type="spellEnd"/>
      <w:r w:rsidR="00103696" w:rsidRPr="00D721DA">
        <w:rPr>
          <w:rFonts w:ascii="Times New Roman" w:hAnsi="Times New Roman"/>
        </w:rPr>
        <w:t xml:space="preserve"> </w:t>
      </w:r>
      <w:proofErr w:type="spellStart"/>
      <w:r w:rsidR="00103696" w:rsidRPr="00D721DA">
        <w:rPr>
          <w:rFonts w:ascii="Times New Roman" w:hAnsi="Times New Roman"/>
        </w:rPr>
        <w:t>sau</w:t>
      </w:r>
      <w:proofErr w:type="spellEnd"/>
      <w:r w:rsidR="00103696" w:rsidRPr="00D721DA">
        <w:rPr>
          <w:rFonts w:ascii="Times New Roman" w:hAnsi="Times New Roman"/>
        </w:rPr>
        <w:t xml:space="preserve"> </w:t>
      </w:r>
      <w:proofErr w:type="spellStart"/>
      <w:r w:rsidR="00103696" w:rsidRPr="00D721DA">
        <w:rPr>
          <w:rFonts w:ascii="Times New Roman" w:hAnsi="Times New Roman"/>
        </w:rPr>
        <w:t>đây</w:t>
      </w:r>
      <w:proofErr w:type="spellEnd"/>
      <w:r w:rsidR="00103696" w:rsidRPr="00D721DA">
        <w:rPr>
          <w:rFonts w:ascii="Times New Roman" w:hAnsi="Times New Roman"/>
        </w:rPr>
        <w:t>:</w:t>
      </w:r>
    </w:p>
    <w:p w14:paraId="36A92F55" w14:textId="59F2102F" w:rsidR="00103696" w:rsidRPr="00D721DA" w:rsidRDefault="00103696" w:rsidP="00C84B66">
      <w:pPr>
        <w:pStyle w:val="ListParagraph"/>
        <w:numPr>
          <w:ilvl w:val="0"/>
          <w:numId w:val="27"/>
        </w:numPr>
        <w:tabs>
          <w:tab w:val="left" w:pos="360"/>
        </w:tabs>
        <w:spacing w:line="276" w:lineRule="auto"/>
        <w:ind w:left="630" w:hanging="180"/>
        <w:rPr>
          <w:rFonts w:ascii="Times New Roman" w:hAnsi="Times New Roman"/>
        </w:rPr>
      </w:pPr>
      <w:proofErr w:type="spellStart"/>
      <w:r w:rsidRPr="00D721DA">
        <w:rPr>
          <w:rFonts w:ascii="Times New Roman" w:hAnsi="Times New Roman"/>
        </w:rPr>
        <w:t>Ưu</w:t>
      </w:r>
      <w:proofErr w:type="spellEnd"/>
      <w:r w:rsidRPr="00D721DA">
        <w:rPr>
          <w:rFonts w:ascii="Times New Roman" w:hAnsi="Times New Roman"/>
        </w:rPr>
        <w:t xml:space="preserve"> </w:t>
      </w:r>
      <w:proofErr w:type="spellStart"/>
      <w:r w:rsidRPr="00D721DA">
        <w:rPr>
          <w:rFonts w:ascii="Times New Roman" w:hAnsi="Times New Roman"/>
        </w:rPr>
        <w:t>điểm</w:t>
      </w:r>
      <w:proofErr w:type="spellEnd"/>
      <w:r w:rsidRPr="00D721DA">
        <w:rPr>
          <w:rFonts w:ascii="Times New Roman" w:hAnsi="Times New Roman"/>
        </w:rPr>
        <w:t>:</w:t>
      </w:r>
    </w:p>
    <w:p w14:paraId="13BBE64C" w14:textId="54266838" w:rsidR="00103696" w:rsidRPr="000F3858" w:rsidRDefault="00103696" w:rsidP="008B55BA">
      <w:pPr>
        <w:pStyle w:val="ListParagraph"/>
        <w:numPr>
          <w:ilvl w:val="0"/>
          <w:numId w:val="14"/>
        </w:numPr>
        <w:spacing w:line="276" w:lineRule="auto"/>
        <w:ind w:left="1080" w:hanging="180"/>
        <w:rPr>
          <w:rFonts w:ascii="Times New Roman" w:hAnsi="Times New Roman"/>
        </w:rPr>
      </w:pPr>
      <w:r w:rsidRPr="00D721DA">
        <w:rPr>
          <w:rFonts w:ascii="Times New Roman" w:hAnsi="Times New Roman"/>
        </w:rPr>
        <w:t xml:space="preserve">Giao </w:t>
      </w:r>
      <w:proofErr w:type="spellStart"/>
      <w:r w:rsidRPr="00D721DA">
        <w:rPr>
          <w:rFonts w:ascii="Times New Roman" w:hAnsi="Times New Roman"/>
        </w:rPr>
        <w:t>diện</w:t>
      </w:r>
      <w:proofErr w:type="spellEnd"/>
      <w:r w:rsidRPr="00D721DA">
        <w:rPr>
          <w:rFonts w:ascii="Times New Roman" w:hAnsi="Times New Roman"/>
        </w:rPr>
        <w:t xml:space="preserve"> website </w:t>
      </w:r>
      <w:proofErr w:type="spellStart"/>
      <w:r w:rsidRPr="00D721DA">
        <w:rPr>
          <w:rFonts w:ascii="Times New Roman" w:hAnsi="Times New Roman"/>
        </w:rPr>
        <w:t>hội</w:t>
      </w:r>
      <w:proofErr w:type="spellEnd"/>
      <w:r w:rsidRPr="00D721DA">
        <w:rPr>
          <w:rFonts w:ascii="Times New Roman" w:hAnsi="Times New Roman"/>
        </w:rPr>
        <w:t xml:space="preserve"> </w:t>
      </w:r>
      <w:proofErr w:type="spellStart"/>
      <w:r w:rsidRPr="00D721DA">
        <w:rPr>
          <w:rFonts w:ascii="Times New Roman" w:hAnsi="Times New Roman"/>
        </w:rPr>
        <w:t>tụ</w:t>
      </w:r>
      <w:proofErr w:type="spellEnd"/>
      <w:r w:rsidRPr="00D721DA">
        <w:rPr>
          <w:rFonts w:ascii="Times New Roman" w:hAnsi="Times New Roman"/>
        </w:rPr>
        <w:t xml:space="preserve"> </w:t>
      </w:r>
      <w:proofErr w:type="spellStart"/>
      <w:r w:rsidRPr="00D721DA">
        <w:rPr>
          <w:rFonts w:ascii="Times New Roman" w:hAnsi="Times New Roman"/>
        </w:rPr>
        <w:t>đủ</w:t>
      </w:r>
      <w:proofErr w:type="spellEnd"/>
      <w:r w:rsidRPr="00D721DA">
        <w:rPr>
          <w:rFonts w:ascii="Times New Roman" w:hAnsi="Times New Roman"/>
        </w:rPr>
        <w:t xml:space="preserve"> 3 </w:t>
      </w:r>
      <w:proofErr w:type="spellStart"/>
      <w:r w:rsidRPr="00D721DA">
        <w:rPr>
          <w:rFonts w:ascii="Times New Roman" w:hAnsi="Times New Roman"/>
        </w:rPr>
        <w:t>yếu</w:t>
      </w:r>
      <w:proofErr w:type="spellEnd"/>
      <w:r w:rsidRPr="00D721DA">
        <w:rPr>
          <w:rFonts w:ascii="Times New Roman" w:hAnsi="Times New Roman"/>
        </w:rPr>
        <w:t xml:space="preserve"> </w:t>
      </w:r>
      <w:proofErr w:type="spellStart"/>
      <w:r w:rsidRPr="00D721DA">
        <w:rPr>
          <w:rFonts w:ascii="Times New Roman" w:hAnsi="Times New Roman"/>
        </w:rPr>
        <w:t>tố</w:t>
      </w:r>
      <w:proofErr w:type="spellEnd"/>
      <w:r w:rsidRPr="00D721DA">
        <w:rPr>
          <w:rFonts w:ascii="Times New Roman" w:hAnsi="Times New Roman"/>
        </w:rPr>
        <w:t xml:space="preserve"> </w:t>
      </w:r>
      <w:proofErr w:type="spellStart"/>
      <w:r w:rsidRPr="00D721DA">
        <w:rPr>
          <w:rFonts w:ascii="Times New Roman" w:hAnsi="Times New Roman"/>
        </w:rPr>
        <w:t>độc</w:t>
      </w:r>
      <w:proofErr w:type="spellEnd"/>
      <w:r w:rsidRPr="00D721DA">
        <w:rPr>
          <w:rFonts w:ascii="Times New Roman" w:hAnsi="Times New Roman"/>
        </w:rPr>
        <w:t xml:space="preserve"> </w:t>
      </w:r>
      <w:proofErr w:type="spellStart"/>
      <w:r w:rsidRPr="00D721DA">
        <w:rPr>
          <w:rFonts w:ascii="Times New Roman" w:hAnsi="Times New Roman"/>
        </w:rPr>
        <w:t>đáo</w:t>
      </w:r>
      <w:proofErr w:type="spellEnd"/>
      <w:r w:rsidRPr="00D721DA">
        <w:rPr>
          <w:rFonts w:ascii="Times New Roman" w:hAnsi="Times New Roman"/>
        </w:rPr>
        <w:t xml:space="preserve">, </w:t>
      </w:r>
      <w:proofErr w:type="spellStart"/>
      <w:r w:rsidRPr="00D721DA">
        <w:rPr>
          <w:rFonts w:ascii="Times New Roman" w:hAnsi="Times New Roman"/>
        </w:rPr>
        <w:t>tinh</w:t>
      </w:r>
      <w:proofErr w:type="spellEnd"/>
      <w:r w:rsidRPr="00D721DA">
        <w:rPr>
          <w:rFonts w:ascii="Times New Roman" w:hAnsi="Times New Roman"/>
        </w:rPr>
        <w:t xml:space="preserve"> </w:t>
      </w:r>
      <w:proofErr w:type="spellStart"/>
      <w:r w:rsidRPr="00D721DA">
        <w:rPr>
          <w:rFonts w:ascii="Times New Roman" w:hAnsi="Times New Roman"/>
        </w:rPr>
        <w:t>tế</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hiện</w:t>
      </w:r>
      <w:proofErr w:type="spellEnd"/>
      <w:r w:rsidR="000F3858">
        <w:rPr>
          <w:rFonts w:ascii="Times New Roman" w:hAnsi="Times New Roman"/>
        </w:rPr>
        <w:t xml:space="preserve"> </w:t>
      </w:r>
      <w:proofErr w:type="spellStart"/>
      <w:r w:rsidRPr="000F3858">
        <w:rPr>
          <w:rFonts w:ascii="Times New Roman" w:hAnsi="Times New Roman"/>
        </w:rPr>
        <w:t>đại</w:t>
      </w:r>
      <w:proofErr w:type="spellEnd"/>
      <w:r w:rsidRPr="000F3858">
        <w:rPr>
          <w:rFonts w:ascii="Times New Roman" w:hAnsi="Times New Roman"/>
        </w:rPr>
        <w:t>.</w:t>
      </w:r>
    </w:p>
    <w:p w14:paraId="388F1B54" w14:textId="2A7EA383" w:rsidR="00103696" w:rsidRPr="00D721DA" w:rsidRDefault="00103696" w:rsidP="008B55BA">
      <w:pPr>
        <w:pStyle w:val="ListParagraph"/>
        <w:numPr>
          <w:ilvl w:val="0"/>
          <w:numId w:val="14"/>
        </w:numPr>
        <w:spacing w:line="276" w:lineRule="auto"/>
        <w:ind w:left="1080" w:hanging="180"/>
        <w:rPr>
          <w:rFonts w:ascii="Times New Roman" w:hAnsi="Times New Roman"/>
        </w:rPr>
      </w:pPr>
      <w:proofErr w:type="spellStart"/>
      <w:r w:rsidRPr="00D721DA">
        <w:rPr>
          <w:rFonts w:ascii="Times New Roman" w:hAnsi="Times New Roman"/>
        </w:rPr>
        <w:t>Hình</w:t>
      </w:r>
      <w:proofErr w:type="spellEnd"/>
      <w:r w:rsidRPr="00D721DA">
        <w:rPr>
          <w:rFonts w:ascii="Times New Roman" w:hAnsi="Times New Roman"/>
        </w:rPr>
        <w:t xml:space="preserve"> </w:t>
      </w:r>
      <w:proofErr w:type="spellStart"/>
      <w:r w:rsidRPr="00D721DA">
        <w:rPr>
          <w:rFonts w:ascii="Times New Roman" w:hAnsi="Times New Roman"/>
        </w:rPr>
        <w:t>ảnh</w:t>
      </w:r>
      <w:proofErr w:type="spellEnd"/>
      <w:r w:rsidRPr="00D721DA">
        <w:rPr>
          <w:rFonts w:ascii="Times New Roman" w:hAnsi="Times New Roman"/>
        </w:rPr>
        <w:t xml:space="preserve"> </w:t>
      </w:r>
      <w:proofErr w:type="spellStart"/>
      <w:r w:rsidRPr="00D721DA">
        <w:rPr>
          <w:rFonts w:ascii="Times New Roman" w:hAnsi="Times New Roman"/>
        </w:rPr>
        <w:t>sống</w:t>
      </w:r>
      <w:proofErr w:type="spellEnd"/>
      <w:r w:rsidRPr="00D721DA">
        <w:rPr>
          <w:rFonts w:ascii="Times New Roman" w:hAnsi="Times New Roman"/>
        </w:rPr>
        <w:t xml:space="preserve"> </w:t>
      </w:r>
      <w:proofErr w:type="spellStart"/>
      <w:r w:rsidRPr="00D721DA">
        <w:rPr>
          <w:rFonts w:ascii="Times New Roman" w:hAnsi="Times New Roman"/>
        </w:rPr>
        <w:t>động</w:t>
      </w:r>
      <w:proofErr w:type="spellEnd"/>
      <w:r w:rsidRPr="00D721DA">
        <w:rPr>
          <w:rFonts w:ascii="Times New Roman" w:hAnsi="Times New Roman"/>
        </w:rPr>
        <w:t xml:space="preserve"> </w:t>
      </w:r>
      <w:proofErr w:type="spellStart"/>
      <w:r w:rsidRPr="00D721DA">
        <w:rPr>
          <w:rFonts w:ascii="Times New Roman" w:hAnsi="Times New Roman"/>
        </w:rPr>
        <w:t>và</w:t>
      </w:r>
      <w:proofErr w:type="spellEnd"/>
      <w:r w:rsidRPr="00D721DA">
        <w:rPr>
          <w:rFonts w:ascii="Times New Roman" w:hAnsi="Times New Roman"/>
        </w:rPr>
        <w:t xml:space="preserve"> </w:t>
      </w:r>
      <w:proofErr w:type="spellStart"/>
      <w:r w:rsidRPr="00D721DA">
        <w:rPr>
          <w:rFonts w:ascii="Times New Roman" w:hAnsi="Times New Roman"/>
        </w:rPr>
        <w:t>sắc</w:t>
      </w:r>
      <w:proofErr w:type="spellEnd"/>
      <w:r w:rsidRPr="00D721DA">
        <w:rPr>
          <w:rFonts w:ascii="Times New Roman" w:hAnsi="Times New Roman"/>
        </w:rPr>
        <w:t xml:space="preserve"> </w:t>
      </w:r>
      <w:proofErr w:type="spellStart"/>
      <w:r w:rsidRPr="00D721DA">
        <w:rPr>
          <w:rFonts w:ascii="Times New Roman" w:hAnsi="Times New Roman"/>
        </w:rPr>
        <w:t>nét</w:t>
      </w:r>
      <w:proofErr w:type="spellEnd"/>
      <w:r w:rsidRPr="00D721DA">
        <w:rPr>
          <w:rFonts w:ascii="Times New Roman" w:hAnsi="Times New Roman"/>
        </w:rPr>
        <w:t>.</w:t>
      </w:r>
    </w:p>
    <w:p w14:paraId="6518444C" w14:textId="2FA0C240" w:rsidR="00103696" w:rsidRPr="00D721DA" w:rsidRDefault="00103696" w:rsidP="008B55BA">
      <w:pPr>
        <w:pStyle w:val="ListParagraph"/>
        <w:numPr>
          <w:ilvl w:val="0"/>
          <w:numId w:val="14"/>
        </w:numPr>
        <w:spacing w:line="276" w:lineRule="auto"/>
        <w:ind w:left="1080" w:hanging="180"/>
        <w:rPr>
          <w:rFonts w:ascii="Times New Roman" w:hAnsi="Times New Roman"/>
        </w:rPr>
      </w:pPr>
      <w:proofErr w:type="spellStart"/>
      <w:r w:rsidRPr="00D721DA">
        <w:rPr>
          <w:rFonts w:ascii="Times New Roman" w:hAnsi="Times New Roman"/>
        </w:rPr>
        <w:t>Tốc</w:t>
      </w:r>
      <w:proofErr w:type="spellEnd"/>
      <w:r w:rsidRPr="00D721DA">
        <w:rPr>
          <w:rFonts w:ascii="Times New Roman" w:hAnsi="Times New Roman"/>
        </w:rPr>
        <w:t xml:space="preserve"> </w:t>
      </w:r>
      <w:proofErr w:type="spellStart"/>
      <w:r w:rsidRPr="00D721DA">
        <w:rPr>
          <w:rFonts w:ascii="Times New Roman" w:hAnsi="Times New Roman"/>
        </w:rPr>
        <w:t>độ</w:t>
      </w:r>
      <w:proofErr w:type="spellEnd"/>
      <w:r w:rsidRPr="00D721DA">
        <w:rPr>
          <w:rFonts w:ascii="Times New Roman" w:hAnsi="Times New Roman"/>
        </w:rPr>
        <w:t xml:space="preserve"> </w:t>
      </w:r>
      <w:proofErr w:type="spellStart"/>
      <w:r w:rsidRPr="00D721DA">
        <w:rPr>
          <w:rFonts w:ascii="Times New Roman" w:hAnsi="Times New Roman"/>
        </w:rPr>
        <w:t>tải</w:t>
      </w:r>
      <w:proofErr w:type="spellEnd"/>
      <w:r w:rsidRPr="00D721DA">
        <w:rPr>
          <w:rFonts w:ascii="Times New Roman" w:hAnsi="Times New Roman"/>
        </w:rPr>
        <w:t xml:space="preserve"> </w:t>
      </w:r>
      <w:proofErr w:type="spellStart"/>
      <w:r w:rsidRPr="00D721DA">
        <w:rPr>
          <w:rFonts w:ascii="Times New Roman" w:hAnsi="Times New Roman"/>
        </w:rPr>
        <w:t>trang</w:t>
      </w:r>
      <w:proofErr w:type="spellEnd"/>
      <w:r w:rsidRPr="00D721DA">
        <w:rPr>
          <w:rFonts w:ascii="Times New Roman" w:hAnsi="Times New Roman"/>
        </w:rPr>
        <w:t xml:space="preserve"> </w:t>
      </w:r>
      <w:proofErr w:type="spellStart"/>
      <w:r w:rsidRPr="00D721DA">
        <w:rPr>
          <w:rFonts w:ascii="Times New Roman" w:hAnsi="Times New Roman"/>
        </w:rPr>
        <w:t>cực</w:t>
      </w:r>
      <w:proofErr w:type="spellEnd"/>
      <w:r w:rsidRPr="00D721DA">
        <w:rPr>
          <w:rFonts w:ascii="Times New Roman" w:hAnsi="Times New Roman"/>
        </w:rPr>
        <w:t xml:space="preserve"> </w:t>
      </w:r>
      <w:proofErr w:type="spellStart"/>
      <w:r w:rsidRPr="00D721DA">
        <w:rPr>
          <w:rFonts w:ascii="Times New Roman" w:hAnsi="Times New Roman"/>
        </w:rPr>
        <w:t>nhanh</w:t>
      </w:r>
      <w:proofErr w:type="spellEnd"/>
      <w:r w:rsidR="00F15F59">
        <w:rPr>
          <w:rFonts w:ascii="Times New Roman" w:hAnsi="Times New Roman"/>
        </w:rPr>
        <w:t>.</w:t>
      </w:r>
    </w:p>
    <w:p w14:paraId="6F010F31" w14:textId="78B344E8" w:rsidR="00103696" w:rsidRPr="00D721DA" w:rsidRDefault="00103696" w:rsidP="008B55BA">
      <w:pPr>
        <w:pStyle w:val="ListParagraph"/>
        <w:numPr>
          <w:ilvl w:val="0"/>
          <w:numId w:val="14"/>
        </w:numPr>
        <w:spacing w:line="276" w:lineRule="auto"/>
        <w:ind w:left="1080" w:hanging="180"/>
        <w:rPr>
          <w:rFonts w:ascii="Times New Roman" w:hAnsi="Times New Roman"/>
        </w:rPr>
      </w:pPr>
      <w:r w:rsidRPr="00D721DA">
        <w:rPr>
          <w:rFonts w:ascii="Times New Roman" w:hAnsi="Times New Roman"/>
        </w:rPr>
        <w:t xml:space="preserve">Website </w:t>
      </w:r>
      <w:proofErr w:type="spellStart"/>
      <w:r w:rsidRPr="00D721DA">
        <w:rPr>
          <w:rFonts w:ascii="Times New Roman" w:hAnsi="Times New Roman"/>
        </w:rPr>
        <w:t>được</w:t>
      </w:r>
      <w:proofErr w:type="spellEnd"/>
      <w:r w:rsidRPr="00D721DA">
        <w:rPr>
          <w:rFonts w:ascii="Times New Roman" w:hAnsi="Times New Roman"/>
        </w:rPr>
        <w:t xml:space="preserve"> </w:t>
      </w:r>
      <w:proofErr w:type="spellStart"/>
      <w:r w:rsidRPr="00D721DA">
        <w:rPr>
          <w:rFonts w:ascii="Times New Roman" w:hAnsi="Times New Roman"/>
        </w:rPr>
        <w:t>thiết</w:t>
      </w:r>
      <w:proofErr w:type="spellEnd"/>
      <w:r w:rsidRPr="00D721DA">
        <w:rPr>
          <w:rFonts w:ascii="Times New Roman" w:hAnsi="Times New Roman"/>
        </w:rPr>
        <w:t xml:space="preserve"> </w:t>
      </w:r>
      <w:proofErr w:type="spellStart"/>
      <w:r w:rsidRPr="00D721DA">
        <w:rPr>
          <w:rFonts w:ascii="Times New Roman" w:hAnsi="Times New Roman"/>
        </w:rPr>
        <w:t>kế</w:t>
      </w:r>
      <w:proofErr w:type="spellEnd"/>
      <w:r w:rsidRPr="00D721DA">
        <w:rPr>
          <w:rFonts w:ascii="Times New Roman" w:hAnsi="Times New Roman"/>
        </w:rPr>
        <w:t xml:space="preserve"> </w:t>
      </w:r>
      <w:proofErr w:type="spellStart"/>
      <w:r w:rsidRPr="00D721DA">
        <w:rPr>
          <w:rFonts w:ascii="Times New Roman" w:hAnsi="Times New Roman"/>
        </w:rPr>
        <w:t>dễ</w:t>
      </w:r>
      <w:proofErr w:type="spellEnd"/>
      <w:r w:rsidRPr="00D721DA">
        <w:rPr>
          <w:rFonts w:ascii="Times New Roman" w:hAnsi="Times New Roman"/>
        </w:rPr>
        <w:t xml:space="preserve"> </w:t>
      </w:r>
      <w:proofErr w:type="spellStart"/>
      <w:r w:rsidRPr="00D721DA">
        <w:rPr>
          <w:rFonts w:ascii="Times New Roman" w:hAnsi="Times New Roman"/>
        </w:rPr>
        <w:t>sử</w:t>
      </w:r>
      <w:proofErr w:type="spellEnd"/>
      <w:r w:rsidRPr="00D721DA">
        <w:rPr>
          <w:rFonts w:ascii="Times New Roman" w:hAnsi="Times New Roman"/>
        </w:rPr>
        <w:t xml:space="preserve"> </w:t>
      </w:r>
      <w:proofErr w:type="spellStart"/>
      <w:r w:rsidRPr="00D721DA">
        <w:rPr>
          <w:rFonts w:ascii="Times New Roman" w:hAnsi="Times New Roman"/>
        </w:rPr>
        <w:t>dụng</w:t>
      </w:r>
      <w:proofErr w:type="spellEnd"/>
      <w:r w:rsidRPr="00D721DA">
        <w:rPr>
          <w:rFonts w:ascii="Times New Roman" w:hAnsi="Times New Roman"/>
        </w:rPr>
        <w:t xml:space="preserve">, </w:t>
      </w:r>
      <w:proofErr w:type="spellStart"/>
      <w:r w:rsidRPr="00D721DA">
        <w:rPr>
          <w:rFonts w:ascii="Times New Roman" w:hAnsi="Times New Roman"/>
        </w:rPr>
        <w:t>tiện</w:t>
      </w:r>
      <w:proofErr w:type="spellEnd"/>
      <w:r w:rsidRPr="00D721DA">
        <w:rPr>
          <w:rFonts w:ascii="Times New Roman" w:hAnsi="Times New Roman"/>
        </w:rPr>
        <w:t xml:space="preserve"> </w:t>
      </w:r>
      <w:proofErr w:type="spellStart"/>
      <w:r w:rsidRPr="00D721DA">
        <w:rPr>
          <w:rFonts w:ascii="Times New Roman" w:hAnsi="Times New Roman"/>
        </w:rPr>
        <w:t>nâng</w:t>
      </w:r>
      <w:proofErr w:type="spellEnd"/>
      <w:r w:rsidRPr="00D721DA">
        <w:rPr>
          <w:rFonts w:ascii="Times New Roman" w:hAnsi="Times New Roman"/>
        </w:rPr>
        <w:t xml:space="preserve"> </w:t>
      </w:r>
      <w:proofErr w:type="spellStart"/>
      <w:r w:rsidRPr="00D721DA">
        <w:rPr>
          <w:rFonts w:ascii="Times New Roman" w:hAnsi="Times New Roman"/>
        </w:rPr>
        <w:t>cấp</w:t>
      </w:r>
      <w:proofErr w:type="spellEnd"/>
      <w:r w:rsidRPr="00D721DA">
        <w:rPr>
          <w:rFonts w:ascii="Times New Roman" w:hAnsi="Times New Roman"/>
        </w:rPr>
        <w:t xml:space="preserve"> </w:t>
      </w:r>
      <w:proofErr w:type="spellStart"/>
      <w:r w:rsidRPr="00D721DA">
        <w:rPr>
          <w:rFonts w:ascii="Times New Roman" w:hAnsi="Times New Roman"/>
        </w:rPr>
        <w:t>trong</w:t>
      </w:r>
      <w:proofErr w:type="spellEnd"/>
      <w:r w:rsidRPr="00D721DA">
        <w:rPr>
          <w:rFonts w:ascii="Times New Roman" w:hAnsi="Times New Roman"/>
        </w:rPr>
        <w:t xml:space="preserve"> </w:t>
      </w:r>
      <w:proofErr w:type="spellStart"/>
      <w:r w:rsidRPr="00D721DA">
        <w:rPr>
          <w:rFonts w:ascii="Times New Roman" w:hAnsi="Times New Roman"/>
        </w:rPr>
        <w:t>tương</w:t>
      </w:r>
      <w:proofErr w:type="spellEnd"/>
    </w:p>
    <w:p w14:paraId="3663BAD5" w14:textId="16B0C71C" w:rsidR="00103696" w:rsidRPr="00D721DA" w:rsidRDefault="00103696" w:rsidP="008B55BA">
      <w:pPr>
        <w:pStyle w:val="ListParagraph"/>
        <w:spacing w:line="276" w:lineRule="auto"/>
        <w:ind w:left="1080"/>
        <w:rPr>
          <w:rFonts w:ascii="Times New Roman" w:hAnsi="Times New Roman"/>
        </w:rPr>
      </w:pPr>
      <w:proofErr w:type="spellStart"/>
      <w:r w:rsidRPr="00D721DA">
        <w:rPr>
          <w:rFonts w:ascii="Times New Roman" w:hAnsi="Times New Roman"/>
        </w:rPr>
        <w:t>lai</w:t>
      </w:r>
      <w:proofErr w:type="spellEnd"/>
      <w:r w:rsidRPr="00D721DA">
        <w:rPr>
          <w:rFonts w:ascii="Times New Roman" w:hAnsi="Times New Roman"/>
        </w:rPr>
        <w:t>.</w:t>
      </w:r>
    </w:p>
    <w:p w14:paraId="5842361A" w14:textId="72E225A3" w:rsidR="00103696" w:rsidRPr="00D721DA" w:rsidRDefault="00103696" w:rsidP="00C84B66">
      <w:pPr>
        <w:pStyle w:val="ListParagraph"/>
        <w:numPr>
          <w:ilvl w:val="0"/>
          <w:numId w:val="27"/>
        </w:numPr>
        <w:tabs>
          <w:tab w:val="left" w:pos="360"/>
        </w:tabs>
        <w:spacing w:line="276" w:lineRule="auto"/>
        <w:ind w:left="630" w:hanging="180"/>
        <w:rPr>
          <w:rFonts w:ascii="Times New Roman" w:hAnsi="Times New Roman"/>
        </w:rPr>
      </w:pPr>
      <w:proofErr w:type="spellStart"/>
      <w:r w:rsidRPr="00D721DA">
        <w:rPr>
          <w:rFonts w:ascii="Times New Roman" w:hAnsi="Times New Roman"/>
        </w:rPr>
        <w:t>Nhược</w:t>
      </w:r>
      <w:proofErr w:type="spellEnd"/>
      <w:r w:rsidRPr="00D721DA">
        <w:rPr>
          <w:rFonts w:ascii="Times New Roman" w:hAnsi="Times New Roman"/>
        </w:rPr>
        <w:t xml:space="preserve"> </w:t>
      </w:r>
      <w:proofErr w:type="spellStart"/>
      <w:r w:rsidRPr="00D721DA">
        <w:rPr>
          <w:rFonts w:ascii="Times New Roman" w:hAnsi="Times New Roman"/>
        </w:rPr>
        <w:t>điểm</w:t>
      </w:r>
      <w:proofErr w:type="spellEnd"/>
      <w:r w:rsidR="008B55BA">
        <w:rPr>
          <w:rFonts w:ascii="Times New Roman" w:hAnsi="Times New Roman"/>
        </w:rPr>
        <w:t>:</w:t>
      </w:r>
    </w:p>
    <w:p w14:paraId="5B4D67B0" w14:textId="77777777" w:rsidR="008B55BA" w:rsidRDefault="00103696" w:rsidP="008B55BA">
      <w:pPr>
        <w:pStyle w:val="ListParagraph"/>
        <w:numPr>
          <w:ilvl w:val="0"/>
          <w:numId w:val="15"/>
        </w:numPr>
        <w:tabs>
          <w:tab w:val="left" w:pos="900"/>
          <w:tab w:val="left" w:pos="1080"/>
        </w:tabs>
        <w:spacing w:line="276" w:lineRule="auto"/>
        <w:ind w:hanging="450"/>
        <w:rPr>
          <w:rFonts w:ascii="Times New Roman" w:hAnsi="Times New Roman"/>
        </w:rPr>
      </w:pPr>
      <w:r w:rsidRPr="00D721DA">
        <w:rPr>
          <w:rFonts w:ascii="Times New Roman" w:hAnsi="Times New Roman"/>
        </w:rPr>
        <w:t xml:space="preserve">Website </w:t>
      </w:r>
      <w:proofErr w:type="spellStart"/>
      <w:r w:rsidRPr="00D721DA">
        <w:rPr>
          <w:rFonts w:ascii="Times New Roman" w:hAnsi="Times New Roman"/>
        </w:rPr>
        <w:t>vẫn</w:t>
      </w:r>
      <w:proofErr w:type="spellEnd"/>
      <w:r w:rsidRPr="00D721DA">
        <w:rPr>
          <w:rFonts w:ascii="Times New Roman" w:hAnsi="Times New Roman"/>
        </w:rPr>
        <w:t xml:space="preserve"> </w:t>
      </w:r>
      <w:proofErr w:type="spellStart"/>
      <w:r w:rsidRPr="00D721DA">
        <w:rPr>
          <w:rFonts w:ascii="Times New Roman" w:hAnsi="Times New Roman"/>
        </w:rPr>
        <w:t>đang</w:t>
      </w:r>
      <w:proofErr w:type="spellEnd"/>
      <w:r w:rsidRPr="00D721DA">
        <w:rPr>
          <w:rFonts w:ascii="Times New Roman" w:hAnsi="Times New Roman"/>
        </w:rPr>
        <w:t xml:space="preserve"> </w:t>
      </w:r>
      <w:proofErr w:type="spellStart"/>
      <w:r w:rsidRPr="00D721DA">
        <w:rPr>
          <w:rFonts w:ascii="Times New Roman" w:hAnsi="Times New Roman"/>
        </w:rPr>
        <w:t>trong</w:t>
      </w:r>
      <w:proofErr w:type="spellEnd"/>
      <w:r w:rsidRPr="00D721DA">
        <w:rPr>
          <w:rFonts w:ascii="Times New Roman" w:hAnsi="Times New Roman"/>
        </w:rPr>
        <w:t xml:space="preserve"> </w:t>
      </w:r>
      <w:proofErr w:type="spellStart"/>
      <w:r w:rsidRPr="00D721DA">
        <w:rPr>
          <w:rFonts w:ascii="Times New Roman" w:hAnsi="Times New Roman"/>
        </w:rPr>
        <w:t>quá</w:t>
      </w:r>
      <w:proofErr w:type="spellEnd"/>
      <w:r w:rsidRPr="00D721DA">
        <w:rPr>
          <w:rFonts w:ascii="Times New Roman" w:hAnsi="Times New Roman"/>
        </w:rPr>
        <w:t xml:space="preserve"> </w:t>
      </w:r>
      <w:proofErr w:type="spellStart"/>
      <w:r w:rsidRPr="00D721DA">
        <w:rPr>
          <w:rFonts w:ascii="Times New Roman" w:hAnsi="Times New Roman"/>
        </w:rPr>
        <w:t>trình</w:t>
      </w:r>
      <w:proofErr w:type="spellEnd"/>
      <w:r w:rsidRPr="00D721DA">
        <w:rPr>
          <w:rFonts w:ascii="Times New Roman" w:hAnsi="Times New Roman"/>
        </w:rPr>
        <w:t xml:space="preserve"> </w:t>
      </w:r>
      <w:proofErr w:type="spellStart"/>
      <w:r w:rsidRPr="00D721DA">
        <w:rPr>
          <w:rFonts w:ascii="Times New Roman" w:hAnsi="Times New Roman"/>
        </w:rPr>
        <w:t>hoàn</w:t>
      </w:r>
      <w:proofErr w:type="spellEnd"/>
      <w:r w:rsidRPr="00D721DA">
        <w:rPr>
          <w:rFonts w:ascii="Times New Roman" w:hAnsi="Times New Roman"/>
        </w:rPr>
        <w:t xml:space="preserve"> </w:t>
      </w:r>
      <w:proofErr w:type="spellStart"/>
      <w:r w:rsidRPr="00D721DA">
        <w:rPr>
          <w:rFonts w:ascii="Times New Roman" w:hAnsi="Times New Roman"/>
        </w:rPr>
        <w:t>thiện</w:t>
      </w:r>
      <w:proofErr w:type="spellEnd"/>
      <w:r w:rsidRPr="00D721DA">
        <w:rPr>
          <w:rFonts w:ascii="Times New Roman" w:hAnsi="Times New Roman"/>
        </w:rPr>
        <w:t xml:space="preserve">, </w:t>
      </w:r>
      <w:proofErr w:type="spellStart"/>
      <w:r w:rsidRPr="00D721DA">
        <w:rPr>
          <w:rFonts w:ascii="Times New Roman" w:hAnsi="Times New Roman"/>
        </w:rPr>
        <w:t>vẫn</w:t>
      </w:r>
      <w:proofErr w:type="spellEnd"/>
      <w:r w:rsidRPr="00D721DA">
        <w:rPr>
          <w:rFonts w:ascii="Times New Roman" w:hAnsi="Times New Roman"/>
        </w:rPr>
        <w:t xml:space="preserve"> con </w:t>
      </w:r>
      <w:proofErr w:type="spellStart"/>
      <w:r w:rsidRPr="00D721DA">
        <w:rPr>
          <w:rFonts w:ascii="Times New Roman" w:hAnsi="Times New Roman"/>
        </w:rPr>
        <w:t>thiếu</w:t>
      </w:r>
      <w:proofErr w:type="spellEnd"/>
      <w:r w:rsidRPr="00D721DA">
        <w:rPr>
          <w:rFonts w:ascii="Times New Roman" w:hAnsi="Times New Roman"/>
        </w:rPr>
        <w:t xml:space="preserve"> </w:t>
      </w:r>
      <w:proofErr w:type="spellStart"/>
      <w:r w:rsidRPr="00D721DA">
        <w:rPr>
          <w:rFonts w:ascii="Times New Roman" w:hAnsi="Times New Roman"/>
        </w:rPr>
        <w:t>các</w:t>
      </w:r>
      <w:proofErr w:type="spellEnd"/>
      <w:r w:rsidR="008B55BA">
        <w:rPr>
          <w:rFonts w:ascii="Times New Roman" w:hAnsi="Times New Roman"/>
        </w:rPr>
        <w:t xml:space="preserve"> </w:t>
      </w:r>
      <w:proofErr w:type="spellStart"/>
      <w:r w:rsidRPr="008B55BA">
        <w:rPr>
          <w:rFonts w:ascii="Times New Roman" w:hAnsi="Times New Roman"/>
        </w:rPr>
        <w:t>y</w:t>
      </w:r>
      <w:r w:rsidR="000F3858" w:rsidRPr="008B55BA">
        <w:rPr>
          <w:rFonts w:ascii="Times New Roman" w:hAnsi="Times New Roman"/>
        </w:rPr>
        <w:t>ếu</w:t>
      </w:r>
      <w:proofErr w:type="spellEnd"/>
      <w:r w:rsidRPr="008B55BA">
        <w:rPr>
          <w:rFonts w:ascii="Times New Roman" w:hAnsi="Times New Roman"/>
        </w:rPr>
        <w:t xml:space="preserve"> </w:t>
      </w:r>
    </w:p>
    <w:p w14:paraId="4D2792BD" w14:textId="1E3B8568" w:rsidR="00103696" w:rsidRPr="008B55BA" w:rsidRDefault="008B55BA" w:rsidP="008B55BA">
      <w:pPr>
        <w:tabs>
          <w:tab w:val="left" w:pos="900"/>
          <w:tab w:val="left" w:pos="1080"/>
        </w:tabs>
        <w:spacing w:line="276" w:lineRule="auto"/>
        <w:ind w:left="990"/>
        <w:rPr>
          <w:rFonts w:ascii="Times New Roman" w:hAnsi="Times New Roman"/>
        </w:rPr>
      </w:pPr>
      <w:r>
        <w:rPr>
          <w:rFonts w:ascii="Times New Roman" w:hAnsi="Times New Roman"/>
        </w:rPr>
        <w:t xml:space="preserve">  </w:t>
      </w:r>
      <w:proofErr w:type="spellStart"/>
      <w:r w:rsidR="00103696" w:rsidRPr="008B55BA">
        <w:rPr>
          <w:rFonts w:ascii="Times New Roman" w:hAnsi="Times New Roman"/>
        </w:rPr>
        <w:t>tố</w:t>
      </w:r>
      <w:proofErr w:type="spellEnd"/>
      <w:r w:rsidRPr="008B55BA">
        <w:rPr>
          <w:rFonts w:ascii="Times New Roman" w:hAnsi="Times New Roman"/>
        </w:rPr>
        <w:t xml:space="preserve"> </w:t>
      </w:r>
      <w:proofErr w:type="spellStart"/>
      <w:r w:rsidR="00103696" w:rsidRPr="008B55BA">
        <w:rPr>
          <w:rFonts w:ascii="Times New Roman" w:hAnsi="Times New Roman"/>
        </w:rPr>
        <w:t>để</w:t>
      </w:r>
      <w:proofErr w:type="spellEnd"/>
      <w:r w:rsidR="00103696" w:rsidRPr="008B55BA">
        <w:rPr>
          <w:rFonts w:ascii="Times New Roman" w:hAnsi="Times New Roman"/>
        </w:rPr>
        <w:t xml:space="preserve"> </w:t>
      </w:r>
      <w:proofErr w:type="spellStart"/>
      <w:r w:rsidR="00103696" w:rsidRPr="008B55BA">
        <w:rPr>
          <w:rFonts w:ascii="Times New Roman" w:hAnsi="Times New Roman"/>
        </w:rPr>
        <w:t>trở</w:t>
      </w:r>
      <w:proofErr w:type="spellEnd"/>
      <w:r w:rsidR="00103696" w:rsidRPr="008B55BA">
        <w:rPr>
          <w:rFonts w:ascii="Times New Roman" w:hAnsi="Times New Roman"/>
        </w:rPr>
        <w:t xml:space="preserve"> </w:t>
      </w:r>
      <w:proofErr w:type="spellStart"/>
      <w:r w:rsidR="00103696" w:rsidRPr="008B55BA">
        <w:rPr>
          <w:rFonts w:ascii="Times New Roman" w:hAnsi="Times New Roman"/>
        </w:rPr>
        <w:t>thành</w:t>
      </w:r>
      <w:proofErr w:type="spellEnd"/>
      <w:r w:rsidR="00103696" w:rsidRPr="008B55BA">
        <w:rPr>
          <w:rFonts w:ascii="Times New Roman" w:hAnsi="Times New Roman"/>
        </w:rPr>
        <w:t xml:space="preserve"> </w:t>
      </w:r>
      <w:proofErr w:type="spellStart"/>
      <w:r w:rsidR="00103696" w:rsidRPr="008B55BA">
        <w:rPr>
          <w:rFonts w:ascii="Times New Roman" w:hAnsi="Times New Roman"/>
        </w:rPr>
        <w:t>một</w:t>
      </w:r>
      <w:proofErr w:type="spellEnd"/>
      <w:r w:rsidR="00103696" w:rsidRPr="008B55BA">
        <w:rPr>
          <w:rFonts w:ascii="Times New Roman" w:hAnsi="Times New Roman"/>
        </w:rPr>
        <w:t xml:space="preserve"> website </w:t>
      </w:r>
      <w:proofErr w:type="spellStart"/>
      <w:r w:rsidR="00103696" w:rsidRPr="008B55BA">
        <w:rPr>
          <w:rFonts w:ascii="Times New Roman" w:hAnsi="Times New Roman"/>
        </w:rPr>
        <w:t>lớn</w:t>
      </w:r>
      <w:proofErr w:type="spellEnd"/>
      <w:r w:rsidR="00F15F59">
        <w:rPr>
          <w:rFonts w:ascii="Times New Roman" w:hAnsi="Times New Roman"/>
        </w:rPr>
        <w:t>.</w:t>
      </w:r>
    </w:p>
    <w:p w14:paraId="02353F7F" w14:textId="6C79B4A1" w:rsidR="00103696" w:rsidRPr="00D721DA" w:rsidRDefault="00103696" w:rsidP="008B55BA">
      <w:pPr>
        <w:pStyle w:val="ListParagraph"/>
        <w:numPr>
          <w:ilvl w:val="0"/>
          <w:numId w:val="15"/>
        </w:numPr>
        <w:tabs>
          <w:tab w:val="left" w:pos="900"/>
          <w:tab w:val="left" w:pos="1080"/>
        </w:tabs>
        <w:spacing w:line="276" w:lineRule="auto"/>
        <w:ind w:hanging="450"/>
        <w:rPr>
          <w:rFonts w:ascii="Times New Roman" w:hAnsi="Times New Roman"/>
        </w:rPr>
      </w:pP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thể</w:t>
      </w:r>
      <w:proofErr w:type="spellEnd"/>
      <w:r w:rsidRPr="00D721DA">
        <w:rPr>
          <w:rFonts w:ascii="Times New Roman" w:hAnsi="Times New Roman"/>
        </w:rPr>
        <w:t xml:space="preserve"> </w:t>
      </w:r>
      <w:proofErr w:type="spellStart"/>
      <w:r w:rsidRPr="00D721DA">
        <w:rPr>
          <w:rFonts w:ascii="Times New Roman" w:hAnsi="Times New Roman"/>
        </w:rPr>
        <w:t>đặt</w:t>
      </w:r>
      <w:proofErr w:type="spellEnd"/>
      <w:r w:rsidRPr="00D721DA">
        <w:rPr>
          <w:rFonts w:ascii="Times New Roman" w:hAnsi="Times New Roman"/>
        </w:rPr>
        <w:t xml:space="preserve"> </w:t>
      </w:r>
      <w:proofErr w:type="spellStart"/>
      <w:r w:rsidRPr="00D721DA">
        <w:rPr>
          <w:rFonts w:ascii="Times New Roman" w:hAnsi="Times New Roman"/>
        </w:rPr>
        <w:t>vé</w:t>
      </w:r>
      <w:proofErr w:type="spellEnd"/>
      <w:r w:rsidRPr="00D721DA">
        <w:rPr>
          <w:rFonts w:ascii="Times New Roman" w:hAnsi="Times New Roman"/>
        </w:rPr>
        <w:t xml:space="preserve"> </w:t>
      </w:r>
      <w:proofErr w:type="spellStart"/>
      <w:r w:rsidRPr="00D721DA">
        <w:rPr>
          <w:rFonts w:ascii="Times New Roman" w:hAnsi="Times New Roman"/>
        </w:rPr>
        <w:t>trực</w:t>
      </w:r>
      <w:proofErr w:type="spellEnd"/>
      <w:r w:rsidRPr="00D721DA">
        <w:rPr>
          <w:rFonts w:ascii="Times New Roman" w:hAnsi="Times New Roman"/>
        </w:rPr>
        <w:t xml:space="preserve"> </w:t>
      </w:r>
      <w:proofErr w:type="spellStart"/>
      <w:r w:rsidRPr="00D721DA">
        <w:rPr>
          <w:rFonts w:ascii="Times New Roman" w:hAnsi="Times New Roman"/>
        </w:rPr>
        <w:t>tuyến</w:t>
      </w:r>
      <w:proofErr w:type="spellEnd"/>
      <w:r w:rsidR="00F15F59">
        <w:rPr>
          <w:rFonts w:ascii="Times New Roman" w:hAnsi="Times New Roman"/>
        </w:rPr>
        <w:t>.</w:t>
      </w:r>
    </w:p>
    <w:p w14:paraId="31E04CB8" w14:textId="14137A21" w:rsidR="00103696" w:rsidRPr="00D721DA" w:rsidRDefault="00103696" w:rsidP="008B55BA">
      <w:pPr>
        <w:pStyle w:val="ListParagraph"/>
        <w:numPr>
          <w:ilvl w:val="0"/>
          <w:numId w:val="15"/>
        </w:numPr>
        <w:tabs>
          <w:tab w:val="left" w:pos="900"/>
          <w:tab w:val="left" w:pos="1080"/>
        </w:tabs>
        <w:spacing w:line="276" w:lineRule="auto"/>
        <w:ind w:hanging="450"/>
        <w:rPr>
          <w:rFonts w:ascii="Times New Roman" w:hAnsi="Times New Roman"/>
        </w:rPr>
      </w:pPr>
      <w:proofErr w:type="spellStart"/>
      <w:r w:rsidRPr="00D721DA">
        <w:rPr>
          <w:rFonts w:ascii="Times New Roman" w:hAnsi="Times New Roman"/>
        </w:rPr>
        <w:t>Chưa</w:t>
      </w:r>
      <w:proofErr w:type="spellEnd"/>
      <w:r w:rsidRPr="00D721DA">
        <w:rPr>
          <w:rFonts w:ascii="Times New Roman" w:hAnsi="Times New Roman"/>
        </w:rPr>
        <w:t xml:space="preserve"> </w:t>
      </w:r>
      <w:proofErr w:type="spellStart"/>
      <w:r w:rsidRPr="00D721DA">
        <w:rPr>
          <w:rFonts w:ascii="Times New Roman" w:hAnsi="Times New Roman"/>
        </w:rPr>
        <w:t>kết</w:t>
      </w:r>
      <w:proofErr w:type="spellEnd"/>
      <w:r w:rsidRPr="00D721DA">
        <w:rPr>
          <w:rFonts w:ascii="Times New Roman" w:hAnsi="Times New Roman"/>
        </w:rPr>
        <w:t xml:space="preserve"> </w:t>
      </w:r>
      <w:proofErr w:type="spellStart"/>
      <w:r w:rsidRPr="00D721DA">
        <w:rPr>
          <w:rFonts w:ascii="Times New Roman" w:hAnsi="Times New Roman"/>
        </w:rPr>
        <w:t>nối</w:t>
      </w:r>
      <w:proofErr w:type="spellEnd"/>
      <w:r w:rsidRPr="00D721DA">
        <w:rPr>
          <w:rFonts w:ascii="Times New Roman" w:hAnsi="Times New Roman"/>
        </w:rPr>
        <w:t xml:space="preserve"> </w:t>
      </w:r>
      <w:proofErr w:type="spellStart"/>
      <w:r w:rsidRPr="00D721DA">
        <w:rPr>
          <w:rFonts w:ascii="Times New Roman" w:hAnsi="Times New Roman"/>
        </w:rPr>
        <w:t>được</w:t>
      </w:r>
      <w:proofErr w:type="spellEnd"/>
      <w:r w:rsidRPr="00D721DA">
        <w:rPr>
          <w:rFonts w:ascii="Times New Roman" w:hAnsi="Times New Roman"/>
        </w:rPr>
        <w:t xml:space="preserve"> CSDL </w:t>
      </w:r>
      <w:proofErr w:type="spellStart"/>
      <w:r w:rsidRPr="00D721DA">
        <w:rPr>
          <w:rFonts w:ascii="Times New Roman" w:hAnsi="Times New Roman"/>
        </w:rPr>
        <w:t>để</w:t>
      </w:r>
      <w:proofErr w:type="spellEnd"/>
      <w:r w:rsidRPr="00D721DA">
        <w:rPr>
          <w:rFonts w:ascii="Times New Roman" w:hAnsi="Times New Roman"/>
        </w:rPr>
        <w:t xml:space="preserve"> </w:t>
      </w: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lí</w:t>
      </w:r>
      <w:proofErr w:type="spellEnd"/>
      <w:r w:rsidRPr="00D721DA">
        <w:rPr>
          <w:rFonts w:ascii="Times New Roman" w:hAnsi="Times New Roman"/>
        </w:rPr>
        <w:t xml:space="preserve"> </w:t>
      </w:r>
      <w:proofErr w:type="spellStart"/>
      <w:r w:rsidRPr="00D721DA">
        <w:rPr>
          <w:rFonts w:ascii="Times New Roman" w:hAnsi="Times New Roman"/>
        </w:rPr>
        <w:t>dễ</w:t>
      </w:r>
      <w:proofErr w:type="spellEnd"/>
      <w:r w:rsidRPr="00D721DA">
        <w:rPr>
          <w:rFonts w:ascii="Times New Roman" w:hAnsi="Times New Roman"/>
        </w:rPr>
        <w:t xml:space="preserve"> </w:t>
      </w:r>
      <w:proofErr w:type="spellStart"/>
      <w:r w:rsidRPr="00D721DA">
        <w:rPr>
          <w:rFonts w:ascii="Times New Roman" w:hAnsi="Times New Roman"/>
        </w:rPr>
        <w:t>dàng</w:t>
      </w:r>
      <w:proofErr w:type="spellEnd"/>
      <w:r w:rsidR="00F15F59">
        <w:rPr>
          <w:rFonts w:ascii="Times New Roman" w:hAnsi="Times New Roman"/>
        </w:rPr>
        <w:t>.</w:t>
      </w:r>
    </w:p>
    <w:p w14:paraId="7DD16FB9" w14:textId="0A0AB762" w:rsidR="00BA1511" w:rsidRPr="006E4D96" w:rsidRDefault="00222579" w:rsidP="00FE1B06">
      <w:pPr>
        <w:pStyle w:val="Heading2"/>
        <w:numPr>
          <w:ilvl w:val="0"/>
          <w:numId w:val="26"/>
        </w:numPr>
        <w:tabs>
          <w:tab w:val="left" w:pos="360"/>
        </w:tabs>
        <w:ind w:left="450" w:hanging="450"/>
        <w:jc w:val="left"/>
        <w:rPr>
          <w:rFonts w:ascii="Times New Roman" w:hAnsi="Times New Roman"/>
          <w:sz w:val="30"/>
          <w:szCs w:val="30"/>
        </w:rPr>
      </w:pPr>
      <w:bookmarkStart w:id="477" w:name="_Toc105574648"/>
      <w:proofErr w:type="spellStart"/>
      <w:r w:rsidRPr="006E4D96">
        <w:rPr>
          <w:rFonts w:ascii="Times New Roman" w:hAnsi="Times New Roman"/>
          <w:sz w:val="30"/>
          <w:szCs w:val="30"/>
        </w:rPr>
        <w:t>Hướng</w:t>
      </w:r>
      <w:proofErr w:type="spellEnd"/>
      <w:r w:rsidRPr="006E4D96">
        <w:rPr>
          <w:rFonts w:ascii="Times New Roman" w:hAnsi="Times New Roman"/>
          <w:sz w:val="30"/>
          <w:szCs w:val="30"/>
        </w:rPr>
        <w:t xml:space="preserve"> </w:t>
      </w:r>
      <w:proofErr w:type="spellStart"/>
      <w:r w:rsidRPr="006E4D96">
        <w:rPr>
          <w:rFonts w:ascii="Times New Roman" w:hAnsi="Times New Roman"/>
          <w:sz w:val="30"/>
          <w:szCs w:val="30"/>
        </w:rPr>
        <w:t>nghiên</w:t>
      </w:r>
      <w:proofErr w:type="spellEnd"/>
      <w:r w:rsidRPr="006E4D96">
        <w:rPr>
          <w:rFonts w:ascii="Times New Roman" w:hAnsi="Times New Roman"/>
          <w:sz w:val="30"/>
          <w:szCs w:val="30"/>
        </w:rPr>
        <w:t xml:space="preserve"> </w:t>
      </w:r>
      <w:proofErr w:type="spellStart"/>
      <w:r w:rsidRPr="006E4D96">
        <w:rPr>
          <w:rFonts w:ascii="Times New Roman" w:hAnsi="Times New Roman"/>
          <w:sz w:val="30"/>
          <w:szCs w:val="30"/>
        </w:rPr>
        <w:t>cứu</w:t>
      </w:r>
      <w:bookmarkEnd w:id="477"/>
      <w:proofErr w:type="spellEnd"/>
    </w:p>
    <w:p w14:paraId="4A1A06A2" w14:textId="26919ABE" w:rsidR="00BF459D" w:rsidRPr="00D721DA" w:rsidRDefault="006F67AF" w:rsidP="006F67AF">
      <w:pPr>
        <w:tabs>
          <w:tab w:val="left" w:pos="360"/>
        </w:tabs>
        <w:spacing w:line="276" w:lineRule="auto"/>
        <w:ind w:firstLine="180"/>
        <w:rPr>
          <w:rFonts w:ascii="Times New Roman" w:hAnsi="Times New Roman"/>
        </w:rPr>
      </w:pPr>
      <w:r>
        <w:rPr>
          <w:rFonts w:ascii="Times New Roman" w:hAnsi="Times New Roman"/>
        </w:rPr>
        <w:tab/>
      </w:r>
      <w:proofErr w:type="spellStart"/>
      <w:r w:rsidR="00222579" w:rsidRPr="00D721DA">
        <w:rPr>
          <w:rFonts w:ascii="Times New Roman" w:hAnsi="Times New Roman"/>
        </w:rPr>
        <w:t>Với</w:t>
      </w:r>
      <w:proofErr w:type="spellEnd"/>
      <w:r w:rsidR="00222579" w:rsidRPr="00D721DA">
        <w:rPr>
          <w:rFonts w:ascii="Times New Roman" w:hAnsi="Times New Roman"/>
        </w:rPr>
        <w:t xml:space="preserve"> </w:t>
      </w:r>
      <w:proofErr w:type="spellStart"/>
      <w:r w:rsidR="00222579" w:rsidRPr="00D721DA">
        <w:rPr>
          <w:rFonts w:ascii="Times New Roman" w:hAnsi="Times New Roman"/>
        </w:rPr>
        <w:t>những</w:t>
      </w:r>
      <w:proofErr w:type="spellEnd"/>
      <w:r w:rsidR="00222579" w:rsidRPr="00D721DA">
        <w:rPr>
          <w:rFonts w:ascii="Times New Roman" w:hAnsi="Times New Roman"/>
        </w:rPr>
        <w:t xml:space="preserve"> </w:t>
      </w:r>
      <w:proofErr w:type="spellStart"/>
      <w:r w:rsidR="00222579" w:rsidRPr="00D721DA">
        <w:rPr>
          <w:rFonts w:ascii="Times New Roman" w:hAnsi="Times New Roman"/>
        </w:rPr>
        <w:t>hạn</w:t>
      </w:r>
      <w:proofErr w:type="spellEnd"/>
      <w:r w:rsidR="00222579" w:rsidRPr="00D721DA">
        <w:rPr>
          <w:rFonts w:ascii="Times New Roman" w:hAnsi="Times New Roman"/>
        </w:rPr>
        <w:t xml:space="preserve"> </w:t>
      </w:r>
      <w:proofErr w:type="spellStart"/>
      <w:r w:rsidR="00222579" w:rsidRPr="00D721DA">
        <w:rPr>
          <w:rFonts w:ascii="Times New Roman" w:hAnsi="Times New Roman"/>
        </w:rPr>
        <w:t>chế</w:t>
      </w:r>
      <w:proofErr w:type="spellEnd"/>
      <w:r w:rsidR="00222579" w:rsidRPr="00D721DA">
        <w:rPr>
          <w:rFonts w:ascii="Times New Roman" w:hAnsi="Times New Roman"/>
        </w:rPr>
        <w:t xml:space="preserve"> </w:t>
      </w:r>
      <w:proofErr w:type="spellStart"/>
      <w:r w:rsidR="00222579" w:rsidRPr="00D721DA">
        <w:rPr>
          <w:rFonts w:ascii="Times New Roman" w:hAnsi="Times New Roman"/>
        </w:rPr>
        <w:t>và</w:t>
      </w:r>
      <w:proofErr w:type="spellEnd"/>
      <w:r w:rsidR="00222579" w:rsidRPr="00D721DA">
        <w:rPr>
          <w:rFonts w:ascii="Times New Roman" w:hAnsi="Times New Roman"/>
        </w:rPr>
        <w:t xml:space="preserve"> </w:t>
      </w:r>
      <w:proofErr w:type="spellStart"/>
      <w:r w:rsidR="00222579" w:rsidRPr="00D721DA">
        <w:rPr>
          <w:rFonts w:ascii="Times New Roman" w:hAnsi="Times New Roman"/>
        </w:rPr>
        <w:t>tồn</w:t>
      </w:r>
      <w:proofErr w:type="spellEnd"/>
      <w:r w:rsidR="00222579" w:rsidRPr="00D721DA">
        <w:rPr>
          <w:rFonts w:ascii="Times New Roman" w:hAnsi="Times New Roman"/>
        </w:rPr>
        <w:t xml:space="preserve"> </w:t>
      </w:r>
      <w:proofErr w:type="spellStart"/>
      <w:r w:rsidR="00222579" w:rsidRPr="00D721DA">
        <w:rPr>
          <w:rFonts w:ascii="Times New Roman" w:hAnsi="Times New Roman"/>
        </w:rPr>
        <w:t>tại</w:t>
      </w:r>
      <w:proofErr w:type="spellEnd"/>
      <w:r w:rsidR="00222579" w:rsidRPr="00D721DA">
        <w:rPr>
          <w:rFonts w:ascii="Times New Roman" w:hAnsi="Times New Roman"/>
        </w:rPr>
        <w:t xml:space="preserve"> </w:t>
      </w:r>
      <w:proofErr w:type="spellStart"/>
      <w:r w:rsidR="00222579" w:rsidRPr="00D721DA">
        <w:rPr>
          <w:rFonts w:ascii="Times New Roman" w:hAnsi="Times New Roman"/>
        </w:rPr>
        <w:t>nêu</w:t>
      </w:r>
      <w:proofErr w:type="spellEnd"/>
      <w:r w:rsidR="00222579" w:rsidRPr="00D721DA">
        <w:rPr>
          <w:rFonts w:ascii="Times New Roman" w:hAnsi="Times New Roman"/>
        </w:rPr>
        <w:t xml:space="preserve"> </w:t>
      </w:r>
      <w:proofErr w:type="spellStart"/>
      <w:r w:rsidR="00222579" w:rsidRPr="00D721DA">
        <w:rPr>
          <w:rFonts w:ascii="Times New Roman" w:hAnsi="Times New Roman"/>
        </w:rPr>
        <w:t>trên</w:t>
      </w:r>
      <w:proofErr w:type="spellEnd"/>
      <w:r w:rsidR="00222579" w:rsidRPr="00D721DA">
        <w:rPr>
          <w:rFonts w:ascii="Times New Roman" w:hAnsi="Times New Roman"/>
        </w:rPr>
        <w:t xml:space="preserve">, </w:t>
      </w:r>
      <w:proofErr w:type="spellStart"/>
      <w:r w:rsidR="00222579" w:rsidRPr="00D721DA">
        <w:rPr>
          <w:rFonts w:ascii="Times New Roman" w:hAnsi="Times New Roman"/>
        </w:rPr>
        <w:t>hướng</w:t>
      </w:r>
      <w:proofErr w:type="spellEnd"/>
      <w:r w:rsidR="00222579" w:rsidRPr="00D721DA">
        <w:rPr>
          <w:rFonts w:ascii="Times New Roman" w:hAnsi="Times New Roman"/>
        </w:rPr>
        <w:t xml:space="preserve"> </w:t>
      </w:r>
      <w:proofErr w:type="spellStart"/>
      <w:r w:rsidR="00222579" w:rsidRPr="00D721DA">
        <w:rPr>
          <w:rFonts w:ascii="Times New Roman" w:hAnsi="Times New Roman"/>
        </w:rPr>
        <w:t>nghiên</w:t>
      </w:r>
      <w:proofErr w:type="spellEnd"/>
      <w:r w:rsidR="00222579" w:rsidRPr="00D721DA">
        <w:rPr>
          <w:rFonts w:ascii="Times New Roman" w:hAnsi="Times New Roman"/>
        </w:rPr>
        <w:t xml:space="preserve"> </w:t>
      </w:r>
      <w:proofErr w:type="spellStart"/>
      <w:r w:rsidR="00222579" w:rsidRPr="00D721DA">
        <w:rPr>
          <w:rFonts w:ascii="Times New Roman" w:hAnsi="Times New Roman"/>
        </w:rPr>
        <w:t>cứu</w:t>
      </w:r>
      <w:proofErr w:type="spellEnd"/>
      <w:r w:rsidR="00222579" w:rsidRPr="00D721DA">
        <w:rPr>
          <w:rFonts w:ascii="Times New Roman" w:hAnsi="Times New Roman"/>
        </w:rPr>
        <w:t xml:space="preserve"> </w:t>
      </w:r>
      <w:proofErr w:type="spellStart"/>
      <w:r w:rsidR="00222579" w:rsidRPr="00D721DA">
        <w:rPr>
          <w:rFonts w:ascii="Times New Roman" w:hAnsi="Times New Roman"/>
        </w:rPr>
        <w:t>dự</w:t>
      </w:r>
      <w:proofErr w:type="spellEnd"/>
      <w:r w:rsidR="00222579" w:rsidRPr="00D721DA">
        <w:rPr>
          <w:rFonts w:ascii="Times New Roman" w:hAnsi="Times New Roman"/>
        </w:rPr>
        <w:t xml:space="preserve"> </w:t>
      </w:r>
      <w:proofErr w:type="spellStart"/>
      <w:r w:rsidR="00222579" w:rsidRPr="00D721DA">
        <w:rPr>
          <w:rFonts w:ascii="Times New Roman" w:hAnsi="Times New Roman"/>
        </w:rPr>
        <w:t>kiến</w:t>
      </w:r>
      <w:proofErr w:type="spellEnd"/>
    </w:p>
    <w:p w14:paraId="74D38649" w14:textId="0B7CB435" w:rsidR="00222579" w:rsidRPr="00D721DA" w:rsidRDefault="00222579" w:rsidP="006F67AF">
      <w:pPr>
        <w:tabs>
          <w:tab w:val="left" w:pos="360"/>
        </w:tabs>
        <w:spacing w:line="276" w:lineRule="auto"/>
        <w:ind w:firstLine="180"/>
        <w:rPr>
          <w:rFonts w:ascii="Times New Roman" w:hAnsi="Times New Roman"/>
        </w:rPr>
      </w:pPr>
      <w:proofErr w:type="spellStart"/>
      <w:r w:rsidRPr="00D721DA">
        <w:rPr>
          <w:rFonts w:ascii="Times New Roman" w:hAnsi="Times New Roman"/>
        </w:rPr>
        <w:t>như</w:t>
      </w:r>
      <w:proofErr w:type="spellEnd"/>
      <w:r w:rsidRPr="00D721DA">
        <w:rPr>
          <w:rFonts w:ascii="Times New Roman" w:hAnsi="Times New Roman"/>
        </w:rPr>
        <w:t xml:space="preserve"> </w:t>
      </w:r>
      <w:proofErr w:type="spellStart"/>
      <w:r w:rsidRPr="00D721DA">
        <w:rPr>
          <w:rFonts w:ascii="Times New Roman" w:hAnsi="Times New Roman"/>
        </w:rPr>
        <w:t>sau</w:t>
      </w:r>
      <w:proofErr w:type="spellEnd"/>
      <w:r w:rsidRPr="00D721DA">
        <w:rPr>
          <w:rFonts w:ascii="Times New Roman" w:hAnsi="Times New Roman"/>
        </w:rPr>
        <w:t>:</w:t>
      </w:r>
    </w:p>
    <w:p w14:paraId="71D398CD" w14:textId="7EB26E39" w:rsidR="00222579" w:rsidRPr="00D721DA" w:rsidRDefault="00222579" w:rsidP="00F15F59">
      <w:pPr>
        <w:pStyle w:val="ListParagraph"/>
        <w:numPr>
          <w:ilvl w:val="0"/>
          <w:numId w:val="16"/>
        </w:numPr>
        <w:tabs>
          <w:tab w:val="left" w:pos="720"/>
        </w:tabs>
        <w:spacing w:line="276" w:lineRule="auto"/>
        <w:ind w:left="1440" w:hanging="900"/>
        <w:rPr>
          <w:rFonts w:ascii="Times New Roman" w:hAnsi="Times New Roman"/>
        </w:rPr>
      </w:pPr>
      <w:proofErr w:type="spellStart"/>
      <w:r w:rsidRPr="00D721DA">
        <w:rPr>
          <w:rFonts w:ascii="Times New Roman" w:hAnsi="Times New Roman"/>
        </w:rPr>
        <w:t>Trong</w:t>
      </w:r>
      <w:proofErr w:type="spellEnd"/>
      <w:r w:rsidRPr="00D721DA">
        <w:rPr>
          <w:rFonts w:ascii="Times New Roman" w:hAnsi="Times New Roman"/>
        </w:rPr>
        <w:t xml:space="preserve"> </w:t>
      </w:r>
      <w:proofErr w:type="spellStart"/>
      <w:r w:rsidRPr="00D721DA">
        <w:rPr>
          <w:rFonts w:ascii="Times New Roman" w:hAnsi="Times New Roman"/>
        </w:rPr>
        <w:t>tương</w:t>
      </w:r>
      <w:proofErr w:type="spellEnd"/>
      <w:r w:rsidRPr="00D721DA">
        <w:rPr>
          <w:rFonts w:ascii="Times New Roman" w:hAnsi="Times New Roman"/>
        </w:rPr>
        <w:t xml:space="preserve"> </w:t>
      </w:r>
      <w:proofErr w:type="spellStart"/>
      <w:r w:rsidRPr="00D721DA">
        <w:rPr>
          <w:rFonts w:ascii="Times New Roman" w:hAnsi="Times New Roman"/>
        </w:rPr>
        <w:t>lai</w:t>
      </w:r>
      <w:proofErr w:type="spellEnd"/>
      <w:r w:rsidRPr="00D721DA">
        <w:rPr>
          <w:rFonts w:ascii="Times New Roman" w:hAnsi="Times New Roman"/>
        </w:rPr>
        <w:t xml:space="preserve"> </w:t>
      </w:r>
      <w:proofErr w:type="spellStart"/>
      <w:r w:rsidRPr="00D721DA">
        <w:rPr>
          <w:rFonts w:ascii="Times New Roman" w:hAnsi="Times New Roman"/>
        </w:rPr>
        <w:t>sẽ</w:t>
      </w:r>
      <w:proofErr w:type="spellEnd"/>
      <w:r w:rsidRPr="00D721DA">
        <w:rPr>
          <w:rFonts w:ascii="Times New Roman" w:hAnsi="Times New Roman"/>
        </w:rPr>
        <w:t xml:space="preserve"> </w:t>
      </w:r>
      <w:proofErr w:type="spellStart"/>
      <w:r w:rsidRPr="00D721DA">
        <w:rPr>
          <w:rFonts w:ascii="Times New Roman" w:hAnsi="Times New Roman"/>
        </w:rPr>
        <w:t>kết</w:t>
      </w:r>
      <w:proofErr w:type="spellEnd"/>
      <w:r w:rsidRPr="00D721DA">
        <w:rPr>
          <w:rFonts w:ascii="Times New Roman" w:hAnsi="Times New Roman"/>
        </w:rPr>
        <w:t xml:space="preserve"> </w:t>
      </w:r>
      <w:proofErr w:type="spellStart"/>
      <w:r w:rsidRPr="00D721DA">
        <w:rPr>
          <w:rFonts w:ascii="Times New Roman" w:hAnsi="Times New Roman"/>
        </w:rPr>
        <w:t>nối</w:t>
      </w:r>
      <w:proofErr w:type="spellEnd"/>
      <w:r w:rsidRPr="00D721DA">
        <w:rPr>
          <w:rFonts w:ascii="Times New Roman" w:hAnsi="Times New Roman"/>
        </w:rPr>
        <w:t xml:space="preserve"> </w:t>
      </w:r>
      <w:proofErr w:type="spellStart"/>
      <w:r w:rsidRPr="00D721DA">
        <w:rPr>
          <w:rFonts w:ascii="Times New Roman" w:hAnsi="Times New Roman"/>
        </w:rPr>
        <w:t>được</w:t>
      </w:r>
      <w:proofErr w:type="spellEnd"/>
      <w:r w:rsidRPr="00D721DA">
        <w:rPr>
          <w:rFonts w:ascii="Times New Roman" w:hAnsi="Times New Roman"/>
        </w:rPr>
        <w:t xml:space="preserve"> CSDL </w:t>
      </w:r>
      <w:proofErr w:type="spellStart"/>
      <w:r w:rsidRPr="00D721DA">
        <w:rPr>
          <w:rFonts w:ascii="Times New Roman" w:hAnsi="Times New Roman"/>
        </w:rPr>
        <w:t>để</w:t>
      </w:r>
      <w:proofErr w:type="spellEnd"/>
      <w:r w:rsidRPr="00D721DA">
        <w:rPr>
          <w:rFonts w:ascii="Times New Roman" w:hAnsi="Times New Roman"/>
        </w:rPr>
        <w:t xml:space="preserve"> </w:t>
      </w:r>
      <w:proofErr w:type="spellStart"/>
      <w:r w:rsidRPr="00D721DA">
        <w:rPr>
          <w:rFonts w:ascii="Times New Roman" w:hAnsi="Times New Roman"/>
        </w:rPr>
        <w:t>quản</w:t>
      </w:r>
      <w:proofErr w:type="spellEnd"/>
      <w:r w:rsidRPr="00D721DA">
        <w:rPr>
          <w:rFonts w:ascii="Times New Roman" w:hAnsi="Times New Roman"/>
        </w:rPr>
        <w:t xml:space="preserve"> </w:t>
      </w:r>
      <w:proofErr w:type="spellStart"/>
      <w:r w:rsidRPr="00D721DA">
        <w:rPr>
          <w:rFonts w:ascii="Times New Roman" w:hAnsi="Times New Roman"/>
        </w:rPr>
        <w:t>lí</w:t>
      </w:r>
      <w:proofErr w:type="spellEnd"/>
      <w:r w:rsidRPr="00D721DA">
        <w:rPr>
          <w:rFonts w:ascii="Times New Roman" w:hAnsi="Times New Roman"/>
        </w:rPr>
        <w:t xml:space="preserve"> </w:t>
      </w:r>
      <w:proofErr w:type="spellStart"/>
      <w:r w:rsidRPr="00D721DA">
        <w:rPr>
          <w:rFonts w:ascii="Times New Roman" w:hAnsi="Times New Roman"/>
        </w:rPr>
        <w:t>trang</w:t>
      </w:r>
      <w:proofErr w:type="spellEnd"/>
      <w:r w:rsidRPr="00D721DA">
        <w:rPr>
          <w:rFonts w:ascii="Times New Roman" w:hAnsi="Times New Roman"/>
        </w:rPr>
        <w:t xml:space="preserve"> web</w:t>
      </w:r>
      <w:r w:rsidR="00F15F59">
        <w:rPr>
          <w:rFonts w:ascii="Times New Roman" w:hAnsi="Times New Roman"/>
        </w:rPr>
        <w:t>.</w:t>
      </w:r>
    </w:p>
    <w:p w14:paraId="5D99DB18" w14:textId="04A14AF5" w:rsidR="00222579" w:rsidRPr="00D721DA" w:rsidRDefault="00DB4CA8" w:rsidP="00F15F59">
      <w:pPr>
        <w:pStyle w:val="ListParagraph"/>
        <w:numPr>
          <w:ilvl w:val="0"/>
          <w:numId w:val="16"/>
        </w:numPr>
        <w:tabs>
          <w:tab w:val="left" w:pos="720"/>
        </w:tabs>
        <w:spacing w:line="276" w:lineRule="auto"/>
        <w:ind w:left="1440" w:hanging="900"/>
        <w:rPr>
          <w:rFonts w:ascii="Times New Roman" w:hAnsi="Times New Roman"/>
        </w:rPr>
      </w:pPr>
      <w:proofErr w:type="spellStart"/>
      <w:r>
        <w:rPr>
          <w:rFonts w:ascii="Times New Roman" w:hAnsi="Times New Roman"/>
        </w:rPr>
        <w:t>Hoàn</w:t>
      </w:r>
      <w:proofErr w:type="spellEnd"/>
      <w:r>
        <w:rPr>
          <w:rFonts w:ascii="Times New Roman" w:hAnsi="Times New Roman"/>
        </w:rPr>
        <w:t xml:space="preserve"> </w:t>
      </w:r>
      <w:proofErr w:type="spellStart"/>
      <w:r>
        <w:rPr>
          <w:rFonts w:ascii="Times New Roman" w:hAnsi="Times New Roman"/>
        </w:rPr>
        <w:t>thiện</w:t>
      </w:r>
      <w:proofErr w:type="spellEnd"/>
      <w:r>
        <w:rPr>
          <w:rFonts w:ascii="Times New Roman" w:hAnsi="Times New Roman"/>
        </w:rPr>
        <w:t xml:space="preserve"> </w:t>
      </w:r>
      <w:proofErr w:type="spellStart"/>
      <w:r>
        <w:rPr>
          <w:rFonts w:ascii="Times New Roman" w:hAnsi="Times New Roman"/>
        </w:rPr>
        <w:t>phần</w:t>
      </w:r>
      <w:proofErr w:type="spellEnd"/>
      <w:r w:rsidR="00222579" w:rsidRPr="00D721DA">
        <w:rPr>
          <w:rFonts w:ascii="Times New Roman" w:hAnsi="Times New Roman"/>
        </w:rPr>
        <w:t xml:space="preserve"> </w:t>
      </w:r>
      <w:proofErr w:type="spellStart"/>
      <w:r w:rsidR="00222579" w:rsidRPr="00D721DA">
        <w:rPr>
          <w:rFonts w:ascii="Times New Roman" w:hAnsi="Times New Roman"/>
        </w:rPr>
        <w:t>quản</w:t>
      </w:r>
      <w:proofErr w:type="spellEnd"/>
      <w:r w:rsidR="00222579" w:rsidRPr="00D721DA">
        <w:rPr>
          <w:rFonts w:ascii="Times New Roman" w:hAnsi="Times New Roman"/>
        </w:rPr>
        <w:t xml:space="preserve"> </w:t>
      </w:r>
      <w:proofErr w:type="spellStart"/>
      <w:r w:rsidR="00222579" w:rsidRPr="00D721DA">
        <w:rPr>
          <w:rFonts w:ascii="Times New Roman" w:hAnsi="Times New Roman"/>
        </w:rPr>
        <w:t>lí</w:t>
      </w:r>
      <w:proofErr w:type="spellEnd"/>
      <w:r w:rsidR="00222579" w:rsidRPr="00D721DA">
        <w:rPr>
          <w:rFonts w:ascii="Times New Roman" w:hAnsi="Times New Roman"/>
        </w:rPr>
        <w:t xml:space="preserve"> admin-user.</w:t>
      </w:r>
    </w:p>
    <w:p w14:paraId="5D3C29F5" w14:textId="09438783" w:rsidR="00222579" w:rsidRPr="00D721DA" w:rsidRDefault="00222579" w:rsidP="00F15F59">
      <w:pPr>
        <w:pStyle w:val="ListParagraph"/>
        <w:numPr>
          <w:ilvl w:val="0"/>
          <w:numId w:val="16"/>
        </w:numPr>
        <w:tabs>
          <w:tab w:val="left" w:pos="720"/>
        </w:tabs>
        <w:spacing w:line="276" w:lineRule="auto"/>
        <w:ind w:left="1440" w:hanging="900"/>
        <w:rPr>
          <w:rFonts w:ascii="Times New Roman" w:hAnsi="Times New Roman"/>
        </w:rPr>
      </w:pPr>
      <w:proofErr w:type="spellStart"/>
      <w:r w:rsidRPr="00D721DA">
        <w:rPr>
          <w:rFonts w:ascii="Times New Roman" w:hAnsi="Times New Roman"/>
        </w:rPr>
        <w:t>Hoàn</w:t>
      </w:r>
      <w:proofErr w:type="spellEnd"/>
      <w:r w:rsidRPr="00D721DA">
        <w:rPr>
          <w:rFonts w:ascii="Times New Roman" w:hAnsi="Times New Roman"/>
        </w:rPr>
        <w:t xml:space="preserve"> </w:t>
      </w:r>
      <w:proofErr w:type="spellStart"/>
      <w:r w:rsidRPr="00D721DA">
        <w:rPr>
          <w:rFonts w:ascii="Times New Roman" w:hAnsi="Times New Roman"/>
        </w:rPr>
        <w:t>thiện</w:t>
      </w:r>
      <w:proofErr w:type="spellEnd"/>
      <w:r w:rsidRPr="00D721DA">
        <w:rPr>
          <w:rFonts w:ascii="Times New Roman" w:hAnsi="Times New Roman"/>
        </w:rPr>
        <w:t xml:space="preserve"> </w:t>
      </w:r>
      <w:proofErr w:type="spellStart"/>
      <w:r w:rsidRPr="00D721DA">
        <w:rPr>
          <w:rFonts w:ascii="Times New Roman" w:hAnsi="Times New Roman"/>
        </w:rPr>
        <w:t>phần</w:t>
      </w:r>
      <w:proofErr w:type="spellEnd"/>
      <w:r w:rsidRPr="00D721DA">
        <w:rPr>
          <w:rFonts w:ascii="Times New Roman" w:hAnsi="Times New Roman"/>
        </w:rPr>
        <w:t xml:space="preserve"> </w:t>
      </w:r>
      <w:proofErr w:type="spellStart"/>
      <w:r w:rsidRPr="00D721DA">
        <w:rPr>
          <w:rFonts w:ascii="Times New Roman" w:hAnsi="Times New Roman"/>
        </w:rPr>
        <w:t>giao</w:t>
      </w:r>
      <w:proofErr w:type="spellEnd"/>
      <w:r w:rsidRPr="00D721DA">
        <w:rPr>
          <w:rFonts w:ascii="Times New Roman" w:hAnsi="Times New Roman"/>
        </w:rPr>
        <w:t xml:space="preserve"> </w:t>
      </w:r>
      <w:proofErr w:type="spellStart"/>
      <w:r w:rsidRPr="00D721DA">
        <w:rPr>
          <w:rFonts w:ascii="Times New Roman" w:hAnsi="Times New Roman"/>
        </w:rPr>
        <w:t>diện</w:t>
      </w:r>
      <w:proofErr w:type="spellEnd"/>
      <w:r w:rsidRPr="00D721DA">
        <w:rPr>
          <w:rFonts w:ascii="Times New Roman" w:hAnsi="Times New Roman"/>
        </w:rPr>
        <w:t xml:space="preserve"> mobile</w:t>
      </w:r>
      <w:r w:rsidR="00F15F59">
        <w:rPr>
          <w:rFonts w:ascii="Times New Roman" w:hAnsi="Times New Roman"/>
        </w:rPr>
        <w:t>.</w:t>
      </w:r>
    </w:p>
    <w:p w14:paraId="34FABCEC" w14:textId="4F438A0F" w:rsidR="00222579" w:rsidRPr="00D721DA" w:rsidRDefault="00222579" w:rsidP="00F51F34">
      <w:pPr>
        <w:tabs>
          <w:tab w:val="left" w:pos="1080"/>
        </w:tabs>
        <w:ind w:hanging="360"/>
        <w:rPr>
          <w:rFonts w:ascii="Times New Roman" w:hAnsi="Times New Roman"/>
        </w:rPr>
      </w:pPr>
    </w:p>
    <w:p w14:paraId="466109F3" w14:textId="087C2F6C" w:rsidR="00222579" w:rsidRPr="00D721DA" w:rsidRDefault="00222579" w:rsidP="00222579">
      <w:pPr>
        <w:tabs>
          <w:tab w:val="left" w:pos="1080"/>
        </w:tabs>
        <w:rPr>
          <w:rFonts w:ascii="Times New Roman" w:hAnsi="Times New Roman"/>
        </w:rPr>
      </w:pPr>
    </w:p>
    <w:p w14:paraId="1F3407D8" w14:textId="354D093A" w:rsidR="001B4821" w:rsidRPr="00D721DA" w:rsidRDefault="001B4821" w:rsidP="00222579">
      <w:pPr>
        <w:tabs>
          <w:tab w:val="left" w:pos="1080"/>
        </w:tabs>
        <w:rPr>
          <w:rFonts w:ascii="Times New Roman" w:hAnsi="Times New Roman"/>
        </w:rPr>
      </w:pPr>
    </w:p>
    <w:p w14:paraId="6767B994" w14:textId="67D7F6B9" w:rsidR="001B4821" w:rsidRPr="00D721DA" w:rsidRDefault="001B4821" w:rsidP="00222579">
      <w:pPr>
        <w:tabs>
          <w:tab w:val="left" w:pos="1080"/>
        </w:tabs>
        <w:rPr>
          <w:rFonts w:ascii="Times New Roman" w:hAnsi="Times New Roman"/>
        </w:rPr>
      </w:pPr>
    </w:p>
    <w:p w14:paraId="6321171C" w14:textId="4A7677D7" w:rsidR="001B4821" w:rsidRPr="00D721DA" w:rsidRDefault="001B4821" w:rsidP="00222579">
      <w:pPr>
        <w:tabs>
          <w:tab w:val="left" w:pos="1080"/>
        </w:tabs>
        <w:rPr>
          <w:rFonts w:ascii="Times New Roman" w:hAnsi="Times New Roman"/>
        </w:rPr>
      </w:pPr>
    </w:p>
    <w:p w14:paraId="3DE04CF2" w14:textId="0B21CC55" w:rsidR="001B4821" w:rsidRPr="00D721DA" w:rsidRDefault="001B4821" w:rsidP="00222579">
      <w:pPr>
        <w:tabs>
          <w:tab w:val="left" w:pos="1080"/>
        </w:tabs>
        <w:rPr>
          <w:rFonts w:ascii="Times New Roman" w:hAnsi="Times New Roman"/>
        </w:rPr>
      </w:pPr>
    </w:p>
    <w:p w14:paraId="2AA87E45" w14:textId="60152B41" w:rsidR="001B4821" w:rsidRPr="00D721DA" w:rsidRDefault="001B4821" w:rsidP="00222579">
      <w:pPr>
        <w:tabs>
          <w:tab w:val="left" w:pos="1080"/>
        </w:tabs>
        <w:rPr>
          <w:rFonts w:ascii="Times New Roman" w:hAnsi="Times New Roman"/>
        </w:rPr>
      </w:pPr>
    </w:p>
    <w:p w14:paraId="3154A027" w14:textId="28331ECE" w:rsidR="001B4821" w:rsidRPr="00D721DA" w:rsidRDefault="001B4821" w:rsidP="00222579">
      <w:pPr>
        <w:tabs>
          <w:tab w:val="left" w:pos="1080"/>
        </w:tabs>
        <w:rPr>
          <w:rFonts w:ascii="Times New Roman" w:hAnsi="Times New Roman"/>
        </w:rPr>
      </w:pPr>
    </w:p>
    <w:p w14:paraId="731E3CC4" w14:textId="1F3152A6" w:rsidR="001B4821" w:rsidRPr="00D721DA" w:rsidRDefault="001B4821" w:rsidP="00DA1BB9">
      <w:pPr>
        <w:pStyle w:val="Heading1"/>
        <w:spacing w:after="240"/>
        <w:jc w:val="center"/>
        <w:rPr>
          <w:rFonts w:ascii="Times New Roman" w:hAnsi="Times New Roman"/>
          <w:b/>
          <w:bCs/>
          <w:i w:val="0"/>
          <w:iCs w:val="0"/>
          <w:sz w:val="40"/>
          <w:szCs w:val="40"/>
        </w:rPr>
      </w:pPr>
      <w:bookmarkStart w:id="478" w:name="_Toc105574649"/>
      <w:r w:rsidRPr="00D721DA">
        <w:rPr>
          <w:rFonts w:ascii="Times New Roman" w:hAnsi="Times New Roman"/>
          <w:b/>
          <w:bCs/>
          <w:i w:val="0"/>
          <w:iCs w:val="0"/>
          <w:sz w:val="40"/>
          <w:szCs w:val="40"/>
        </w:rPr>
        <w:lastRenderedPageBreak/>
        <w:t>TÀI LIỆU THAM KHẢO</w:t>
      </w:r>
      <w:bookmarkEnd w:id="478"/>
    </w:p>
    <w:bookmarkStart w:id="479" w:name="_Toc9522979"/>
    <w:bookmarkStart w:id="480" w:name="_Toc9622139"/>
    <w:bookmarkStart w:id="481" w:name="_Toc67480326"/>
    <w:bookmarkStart w:id="482" w:name="_Toc104211883"/>
    <w:p w14:paraId="3242545D"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fldChar w:fldCharType="begin"/>
      </w:r>
      <w:r w:rsidRPr="00D721DA">
        <w:rPr>
          <w:rFonts w:ascii="Times New Roman" w:hAnsi="Times New Roman"/>
          <w:sz w:val="30"/>
          <w:szCs w:val="30"/>
        </w:rPr>
        <w:instrText xml:space="preserve"> HYPERLINK "https://getbootstrap.com/docs/5.0/getting-started/introduction/" </w:instrText>
      </w:r>
      <w:r w:rsidRPr="00D721DA">
        <w:fldChar w:fldCharType="separate"/>
      </w:r>
      <w:r w:rsidRPr="00D721DA">
        <w:rPr>
          <w:rStyle w:val="Hyperlink"/>
          <w:rFonts w:ascii="Times New Roman" w:hAnsi="Times New Roman"/>
          <w:sz w:val="30"/>
          <w:szCs w:val="30"/>
        </w:rPr>
        <w:t>https://getbootstrap.com/docs/5.0/getting-started/introduction/</w:t>
      </w:r>
      <w:r w:rsidRPr="00D721DA">
        <w:rPr>
          <w:rStyle w:val="Hyperlink"/>
          <w:rFonts w:ascii="Times New Roman" w:hAnsi="Times New Roman"/>
          <w:sz w:val="30"/>
          <w:szCs w:val="30"/>
        </w:rPr>
        <w:fldChar w:fldCharType="end"/>
      </w:r>
    </w:p>
    <w:p w14:paraId="35AB2F34"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HTML and CSS: Design and Build Websites</w:t>
      </w:r>
    </w:p>
    <w:p w14:paraId="033EB94F"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 xml:space="preserve">Learning Web Design – </w:t>
      </w:r>
      <w:proofErr w:type="spellStart"/>
      <w:r w:rsidRPr="00D721DA">
        <w:rPr>
          <w:rFonts w:ascii="Times New Roman" w:hAnsi="Times New Roman"/>
          <w:sz w:val="30"/>
          <w:szCs w:val="30"/>
        </w:rPr>
        <w:t>Sách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lập</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trình</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cho</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người</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mới</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bắt</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đầu</w:t>
      </w:r>
      <w:proofErr w:type="spellEnd"/>
    </w:p>
    <w:p w14:paraId="1857AFE4"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Designing with Web Standards</w:t>
      </w:r>
    </w:p>
    <w:p w14:paraId="77038D67"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 xml:space="preserve">Don’t Make Me Think – </w:t>
      </w:r>
      <w:proofErr w:type="spellStart"/>
      <w:r w:rsidRPr="00D721DA">
        <w:rPr>
          <w:rFonts w:ascii="Times New Roman" w:hAnsi="Times New Roman"/>
          <w:sz w:val="30"/>
          <w:szCs w:val="30"/>
        </w:rPr>
        <w:t>lựa</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chọn</w:t>
      </w:r>
      <w:proofErr w:type="spellEnd"/>
      <w:r w:rsidRPr="00D721DA">
        <w:rPr>
          <w:rFonts w:ascii="Times New Roman" w:hAnsi="Times New Roman"/>
          <w:sz w:val="30"/>
          <w:szCs w:val="30"/>
        </w:rPr>
        <w:t xml:space="preserve"> </w:t>
      </w:r>
      <w:proofErr w:type="spellStart"/>
      <w:r w:rsidRPr="00D721DA">
        <w:rPr>
          <w:rFonts w:ascii="Times New Roman" w:hAnsi="Times New Roman"/>
          <w:sz w:val="30"/>
          <w:szCs w:val="30"/>
        </w:rPr>
        <w:t>cho</w:t>
      </w:r>
      <w:proofErr w:type="spellEnd"/>
      <w:r w:rsidRPr="00D721DA">
        <w:rPr>
          <w:rFonts w:ascii="Times New Roman" w:hAnsi="Times New Roman"/>
          <w:sz w:val="30"/>
          <w:szCs w:val="30"/>
        </w:rPr>
        <w:t xml:space="preserve"> frontend</w:t>
      </w:r>
    </w:p>
    <w:p w14:paraId="5E549583"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CSS Mastery: Advanced Web Standards Solutions</w:t>
      </w:r>
    </w:p>
    <w:p w14:paraId="6DF8AE69"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Pro HTML5 Programming</w:t>
      </w:r>
    </w:p>
    <w:p w14:paraId="7847DA97" w14:textId="77777777" w:rsidR="001B4821" w:rsidRPr="00D721DA" w:rsidRDefault="001B4821" w:rsidP="00B65F68">
      <w:pPr>
        <w:pStyle w:val="ListParagraph"/>
        <w:numPr>
          <w:ilvl w:val="0"/>
          <w:numId w:val="17"/>
        </w:numPr>
        <w:spacing w:line="276" w:lineRule="auto"/>
        <w:rPr>
          <w:rFonts w:ascii="Times New Roman" w:hAnsi="Times New Roman"/>
          <w:sz w:val="30"/>
          <w:szCs w:val="30"/>
        </w:rPr>
      </w:pPr>
      <w:r w:rsidRPr="00D721DA">
        <w:rPr>
          <w:rFonts w:ascii="Times New Roman" w:hAnsi="Times New Roman"/>
          <w:sz w:val="30"/>
          <w:szCs w:val="30"/>
        </w:rPr>
        <w:t>Front-End Developer Handbook 2019</w:t>
      </w:r>
    </w:p>
    <w:bookmarkEnd w:id="479"/>
    <w:bookmarkEnd w:id="480"/>
    <w:bookmarkEnd w:id="481"/>
    <w:bookmarkEnd w:id="482"/>
    <w:p w14:paraId="4C3198AE" w14:textId="73DA6CC1" w:rsidR="001B4821" w:rsidRPr="00D721DA" w:rsidRDefault="001B4821" w:rsidP="00222579">
      <w:pPr>
        <w:tabs>
          <w:tab w:val="left" w:pos="1080"/>
        </w:tabs>
        <w:rPr>
          <w:rFonts w:ascii="Times New Roman" w:hAnsi="Times New Roman"/>
          <w:sz w:val="30"/>
          <w:szCs w:val="30"/>
        </w:rPr>
      </w:pPr>
    </w:p>
    <w:p w14:paraId="1D8B276B" w14:textId="6ED9F4C9" w:rsidR="001B4821" w:rsidRPr="00D721DA" w:rsidRDefault="001B4821" w:rsidP="00222579">
      <w:pPr>
        <w:tabs>
          <w:tab w:val="left" w:pos="1080"/>
        </w:tabs>
        <w:rPr>
          <w:rFonts w:ascii="Times New Roman" w:hAnsi="Times New Roman"/>
          <w:sz w:val="30"/>
          <w:szCs w:val="30"/>
        </w:rPr>
      </w:pPr>
    </w:p>
    <w:p w14:paraId="3A90C758" w14:textId="3972A2A6" w:rsidR="001B4821" w:rsidRPr="00D721DA" w:rsidRDefault="001B4821" w:rsidP="00222579">
      <w:pPr>
        <w:tabs>
          <w:tab w:val="left" w:pos="1080"/>
        </w:tabs>
        <w:rPr>
          <w:rFonts w:ascii="Times New Roman" w:hAnsi="Times New Roman"/>
          <w:sz w:val="30"/>
          <w:szCs w:val="30"/>
        </w:rPr>
      </w:pPr>
    </w:p>
    <w:p w14:paraId="7DD684EE" w14:textId="28194F09" w:rsidR="001B4821" w:rsidRPr="00D721DA" w:rsidRDefault="001B4821" w:rsidP="00222579">
      <w:pPr>
        <w:tabs>
          <w:tab w:val="left" w:pos="1080"/>
        </w:tabs>
        <w:rPr>
          <w:rFonts w:ascii="Times New Roman" w:hAnsi="Times New Roman"/>
        </w:rPr>
      </w:pPr>
    </w:p>
    <w:p w14:paraId="6DF9C5E3" w14:textId="26B9E2F6" w:rsidR="001B4821" w:rsidRPr="00D721DA" w:rsidRDefault="001B4821" w:rsidP="00222579">
      <w:pPr>
        <w:tabs>
          <w:tab w:val="left" w:pos="1080"/>
        </w:tabs>
        <w:rPr>
          <w:rFonts w:ascii="Times New Roman" w:hAnsi="Times New Roman"/>
        </w:rPr>
      </w:pPr>
    </w:p>
    <w:p w14:paraId="4444AEE4" w14:textId="77777777" w:rsidR="001B4821" w:rsidRPr="00D721DA" w:rsidRDefault="001B4821" w:rsidP="00222579">
      <w:pPr>
        <w:tabs>
          <w:tab w:val="left" w:pos="1080"/>
        </w:tabs>
        <w:rPr>
          <w:rFonts w:ascii="Times New Roman" w:hAnsi="Times New Roman"/>
        </w:rPr>
      </w:pPr>
    </w:p>
    <w:p w14:paraId="5AB27F57" w14:textId="77777777" w:rsidR="00965DEA" w:rsidRPr="00D721DA" w:rsidRDefault="00965DEA" w:rsidP="001336CF">
      <w:pPr>
        <w:pStyle w:val="Bibliography"/>
        <w:spacing w:line="360" w:lineRule="auto"/>
        <w:jc w:val="both"/>
        <w:rPr>
          <w:rFonts w:ascii="Times New Roman" w:hAnsi="Times New Roman"/>
          <w:noProof/>
          <w:vanish/>
          <w:sz w:val="26"/>
          <w:szCs w:val="26"/>
        </w:rPr>
      </w:pPr>
      <w:r w:rsidRPr="00D721DA">
        <w:rPr>
          <w:rFonts w:ascii="Times New Roman" w:hAnsi="Times New Roman"/>
          <w:noProof/>
          <w:vanish/>
          <w:sz w:val="26"/>
          <w:szCs w:val="26"/>
        </w:rPr>
        <w:t>x</w:t>
      </w:r>
    </w:p>
    <w:p w14:paraId="0CCC0F97" w14:textId="77777777" w:rsidR="00BC0954" w:rsidRPr="00D721DA" w:rsidRDefault="00BC0954" w:rsidP="001336CF">
      <w:pPr>
        <w:pStyle w:val="Bibliography"/>
        <w:spacing w:line="360" w:lineRule="auto"/>
        <w:jc w:val="both"/>
        <w:rPr>
          <w:rFonts w:ascii="Times New Roman" w:hAnsi="Times New Roman"/>
          <w:noProof/>
          <w:vanish/>
          <w:sz w:val="26"/>
          <w:szCs w:val="26"/>
        </w:rPr>
      </w:pPr>
      <w:r w:rsidRPr="00D721DA">
        <w:rPr>
          <w:rFonts w:ascii="Times New Roman" w:hAnsi="Times New Roman"/>
          <w:noProof/>
          <w:vanish/>
          <w:sz w:val="26"/>
          <w:szCs w:val="26"/>
        </w:rPr>
        <w:t>x</w:t>
      </w:r>
    </w:p>
    <w:p w14:paraId="0B7EC550" w14:textId="77777777" w:rsidR="00BC0954" w:rsidRPr="00D721DA" w:rsidRDefault="00BC0954" w:rsidP="001336CF">
      <w:pPr>
        <w:pStyle w:val="Bibliography"/>
        <w:spacing w:line="360" w:lineRule="auto"/>
        <w:jc w:val="both"/>
        <w:rPr>
          <w:rFonts w:ascii="Times New Roman" w:hAnsi="Times New Roman"/>
          <w:noProof/>
          <w:vanish/>
          <w:sz w:val="26"/>
          <w:szCs w:val="26"/>
        </w:rPr>
      </w:pPr>
      <w:r w:rsidRPr="00D721DA">
        <w:rPr>
          <w:rFonts w:ascii="Times New Roman" w:hAnsi="Times New Roman"/>
          <w:noProof/>
          <w:vanish/>
          <w:sz w:val="26"/>
          <w:szCs w:val="26"/>
        </w:rPr>
        <w:t>x</w:t>
      </w:r>
    </w:p>
    <w:p w14:paraId="3586A491" w14:textId="1349813A" w:rsidR="00E167CC" w:rsidRPr="00D721DA" w:rsidRDefault="00E167CC" w:rsidP="001336CF">
      <w:pPr>
        <w:tabs>
          <w:tab w:val="left" w:pos="900"/>
          <w:tab w:val="left" w:pos="1890"/>
        </w:tabs>
        <w:spacing w:before="80" w:after="80" w:line="312" w:lineRule="auto"/>
        <w:ind w:right="283"/>
        <w:jc w:val="both"/>
        <w:rPr>
          <w:rFonts w:ascii="Times New Roman" w:hAnsi="Times New Roman"/>
          <w:b/>
          <w:sz w:val="26"/>
          <w:szCs w:val="26"/>
        </w:rPr>
      </w:pPr>
    </w:p>
    <w:sectPr w:rsidR="00E167CC" w:rsidRPr="00D721DA" w:rsidSect="00C35B2D">
      <w:footerReference w:type="default" r:id="rId29"/>
      <w:pgSz w:w="11907" w:h="16840" w:code="9"/>
      <w:pgMar w:top="1418" w:right="1134" w:bottom="1350" w:left="1701" w:header="720" w:footer="99" w:gutter="0"/>
      <w:pgNumType w:chapSep="colon"/>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C4AEE" w14:textId="77777777" w:rsidR="00AC3E37" w:rsidRDefault="00AC3E37" w:rsidP="00366C8D">
      <w:r>
        <w:separator/>
      </w:r>
    </w:p>
  </w:endnote>
  <w:endnote w:type="continuationSeparator" w:id="0">
    <w:p w14:paraId="41E97D5C" w14:textId="77777777" w:rsidR="00AC3E37" w:rsidRDefault="00AC3E37" w:rsidP="0036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s new roman">
    <w:altName w:val="Courier New"/>
    <w:charset w:val="00"/>
    <w:family w:val="swiss"/>
    <w:pitch w:val="variable"/>
    <w:sig w:usb0="00000003" w:usb1="00000000" w:usb2="00000000" w:usb3="00000000" w:csb0="00000001" w:csb1="00000000"/>
  </w:font>
  <w:font w:name="VNnew Century Schoolbook">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switzerlandInserat">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462781"/>
      <w:docPartObj>
        <w:docPartGallery w:val="Page Numbers (Bottom of Page)"/>
        <w:docPartUnique/>
      </w:docPartObj>
    </w:sdtPr>
    <w:sdtEndPr>
      <w:rPr>
        <w:noProof/>
      </w:rPr>
    </w:sdtEndPr>
    <w:sdtContent>
      <w:p w14:paraId="27DD0F91" w14:textId="1A362E90" w:rsidR="00E7329A" w:rsidRDefault="00E732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83A23" w14:textId="495595C5" w:rsidR="003F03A7" w:rsidRPr="007A22A3" w:rsidRDefault="003F03A7" w:rsidP="007A22A3">
    <w:pPr>
      <w:pStyle w:val="Footer"/>
      <w:tabs>
        <w:tab w:val="clear" w:pos="9360"/>
        <w:tab w:val="left" w:pos="6616"/>
      </w:tabs>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4C2B3" w14:textId="77777777" w:rsidR="00AC3E37" w:rsidRDefault="00AC3E37" w:rsidP="00366C8D">
      <w:r>
        <w:separator/>
      </w:r>
    </w:p>
  </w:footnote>
  <w:footnote w:type="continuationSeparator" w:id="0">
    <w:p w14:paraId="3371E215" w14:textId="77777777" w:rsidR="00AC3E37" w:rsidRDefault="00AC3E37" w:rsidP="00366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787"/>
    <w:multiLevelType w:val="hybridMultilevel"/>
    <w:tmpl w:val="BBF42EFC"/>
    <w:lvl w:ilvl="0" w:tplc="95848D30">
      <w:start w:val="6"/>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85D163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CD4CAE"/>
    <w:multiLevelType w:val="hybridMultilevel"/>
    <w:tmpl w:val="E5C2FD0E"/>
    <w:lvl w:ilvl="0" w:tplc="BB36AF88">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0BE17A19"/>
    <w:multiLevelType w:val="hybridMultilevel"/>
    <w:tmpl w:val="F342DD96"/>
    <w:lvl w:ilvl="0" w:tplc="BB36AF88">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0D2C7E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68392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D63CA7"/>
    <w:multiLevelType w:val="multilevel"/>
    <w:tmpl w:val="87FA0F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AD55DF"/>
    <w:multiLevelType w:val="hybridMultilevel"/>
    <w:tmpl w:val="4A5E656E"/>
    <w:lvl w:ilvl="0" w:tplc="8AD0E7EC">
      <w:numFmt w:val="bullet"/>
      <w:lvlText w:val=""/>
      <w:lvlJc w:val="left"/>
      <w:pPr>
        <w:ind w:left="720" w:hanging="360"/>
      </w:pPr>
      <w:rPr>
        <w:rFonts w:ascii="Wingdings" w:eastAsia="Wingdings" w:hAnsi="Wingdings" w:cs="Wingdings"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72E"/>
    <w:multiLevelType w:val="hybridMultilevel"/>
    <w:tmpl w:val="F95015AC"/>
    <w:lvl w:ilvl="0" w:tplc="BB36AF88">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23716C58"/>
    <w:multiLevelType w:val="hybridMultilevel"/>
    <w:tmpl w:val="97480D24"/>
    <w:lvl w:ilvl="0" w:tplc="04090001">
      <w:start w:val="1"/>
      <w:numFmt w:val="bullet"/>
      <w:lvlText w:val=""/>
      <w:lvlJc w:val="left"/>
      <w:pPr>
        <w:ind w:left="720" w:hanging="360"/>
      </w:pPr>
      <w:rPr>
        <w:rFonts w:ascii="Symbol" w:hAnsi="Symbol" w:hint="default"/>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B55ECC"/>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2E5522"/>
    <w:multiLevelType w:val="multilevel"/>
    <w:tmpl w:val="0409001F"/>
    <w:numStyleLink w:val="Style1"/>
  </w:abstractNum>
  <w:abstractNum w:abstractNumId="12" w15:restartNumberingAfterBreak="0">
    <w:nsid w:val="37341140"/>
    <w:multiLevelType w:val="multilevel"/>
    <w:tmpl w:val="D7C05CE4"/>
    <w:lvl w:ilvl="0">
      <w:start w:val="3"/>
      <w:numFmt w:val="decimal"/>
      <w:lvlText w:val="%1"/>
      <w:lvlJc w:val="left"/>
      <w:pPr>
        <w:ind w:left="1080" w:hanging="721"/>
      </w:pPr>
      <w:rPr>
        <w:rFonts w:hint="default"/>
        <w:lang w:val="vi" w:eastAsia="en-US" w:bidi="ar-SA"/>
      </w:rPr>
    </w:lvl>
    <w:lvl w:ilvl="1">
      <w:start w:val="1"/>
      <w:numFmt w:val="decimal"/>
      <w:lvlText w:val="%1.%2."/>
      <w:lvlJc w:val="left"/>
      <w:pPr>
        <w:ind w:left="1080" w:hanging="721"/>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080" w:hanging="360"/>
      </w:pPr>
      <w:rPr>
        <w:rFonts w:ascii="Wingdings" w:eastAsia="Wingdings" w:hAnsi="Wingdings" w:cs="Wingdings" w:hint="default"/>
        <w:w w:val="100"/>
        <w:sz w:val="28"/>
        <w:szCs w:val="28"/>
        <w:lang w:val="vi" w:eastAsia="en-US" w:bidi="ar-SA"/>
      </w:rPr>
    </w:lvl>
    <w:lvl w:ilvl="3">
      <w:numFmt w:val="bullet"/>
      <w:lvlText w:val=""/>
      <w:lvlJc w:val="left"/>
      <w:pPr>
        <w:ind w:left="1260" w:hanging="360"/>
      </w:pPr>
      <w:rPr>
        <w:rFonts w:ascii="Wingdings" w:eastAsia="Wingdings" w:hAnsi="Wingdings" w:cs="Wingdings" w:hint="default"/>
        <w:w w:val="100"/>
        <w:sz w:val="28"/>
        <w:szCs w:val="28"/>
        <w:lang w:val="vi" w:eastAsia="en-US" w:bidi="ar-SA"/>
      </w:rPr>
    </w:lvl>
    <w:lvl w:ilvl="4">
      <w:numFmt w:val="bullet"/>
      <w:lvlText w:val="•"/>
      <w:lvlJc w:val="left"/>
      <w:pPr>
        <w:ind w:left="4848" w:hanging="360"/>
      </w:pPr>
      <w:rPr>
        <w:rFonts w:hint="default"/>
        <w:lang w:val="vi" w:eastAsia="en-US" w:bidi="ar-SA"/>
      </w:rPr>
    </w:lvl>
    <w:lvl w:ilvl="5">
      <w:numFmt w:val="bullet"/>
      <w:lvlText w:val="•"/>
      <w:lvlJc w:val="left"/>
      <w:pPr>
        <w:ind w:left="5865" w:hanging="360"/>
      </w:pPr>
      <w:rPr>
        <w:rFonts w:hint="default"/>
        <w:lang w:val="vi" w:eastAsia="en-US" w:bidi="ar-SA"/>
      </w:rPr>
    </w:lvl>
    <w:lvl w:ilvl="6">
      <w:numFmt w:val="bullet"/>
      <w:lvlText w:val="•"/>
      <w:lvlJc w:val="left"/>
      <w:pPr>
        <w:ind w:left="6881" w:hanging="360"/>
      </w:pPr>
      <w:rPr>
        <w:rFonts w:hint="default"/>
        <w:lang w:val="vi" w:eastAsia="en-US" w:bidi="ar-SA"/>
      </w:rPr>
    </w:lvl>
    <w:lvl w:ilvl="7">
      <w:numFmt w:val="bullet"/>
      <w:lvlText w:val="•"/>
      <w:lvlJc w:val="left"/>
      <w:pPr>
        <w:ind w:left="7897" w:hanging="360"/>
      </w:pPr>
      <w:rPr>
        <w:rFonts w:hint="default"/>
        <w:lang w:val="vi" w:eastAsia="en-US" w:bidi="ar-SA"/>
      </w:rPr>
    </w:lvl>
    <w:lvl w:ilvl="8">
      <w:numFmt w:val="bullet"/>
      <w:lvlText w:val="•"/>
      <w:lvlJc w:val="left"/>
      <w:pPr>
        <w:ind w:left="8913" w:hanging="360"/>
      </w:pPr>
      <w:rPr>
        <w:rFonts w:hint="default"/>
        <w:lang w:val="vi" w:eastAsia="en-US" w:bidi="ar-SA"/>
      </w:rPr>
    </w:lvl>
  </w:abstractNum>
  <w:abstractNum w:abstractNumId="13" w15:restartNumberingAfterBreak="0">
    <w:nsid w:val="38EB4375"/>
    <w:multiLevelType w:val="hybridMultilevel"/>
    <w:tmpl w:val="3338694C"/>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15422"/>
    <w:multiLevelType w:val="hybridMultilevel"/>
    <w:tmpl w:val="30BC24D2"/>
    <w:lvl w:ilvl="0" w:tplc="0409000B">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 w15:restartNumberingAfterBreak="0">
    <w:nsid w:val="3F4D2E72"/>
    <w:multiLevelType w:val="hybridMultilevel"/>
    <w:tmpl w:val="65D4DAEE"/>
    <w:lvl w:ilvl="0" w:tplc="95848D30">
      <w:start w:val="6"/>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F777718"/>
    <w:multiLevelType w:val="hybridMultilevel"/>
    <w:tmpl w:val="58123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4C146B"/>
    <w:multiLevelType w:val="multilevel"/>
    <w:tmpl w:val="5BF2B7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7C2B7A"/>
    <w:multiLevelType w:val="hybridMultilevel"/>
    <w:tmpl w:val="49FCC2A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9" w15:restartNumberingAfterBreak="0">
    <w:nsid w:val="4BEF5058"/>
    <w:multiLevelType w:val="hybridMultilevel"/>
    <w:tmpl w:val="11148DEC"/>
    <w:lvl w:ilvl="0" w:tplc="BB36AF88">
      <w:numFmt w:val="bullet"/>
      <w:lvlText w:val="-"/>
      <w:lvlJc w:val="left"/>
      <w:pPr>
        <w:ind w:left="1512" w:hanging="360"/>
      </w:pPr>
      <w:rPr>
        <w:rFonts w:ascii="Times New Roman" w:eastAsia="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4CA75A9E"/>
    <w:multiLevelType w:val="hybridMultilevel"/>
    <w:tmpl w:val="5E72C698"/>
    <w:lvl w:ilvl="0" w:tplc="FFFFFFFF">
      <w:start w:val="6"/>
      <w:numFmt w:val="bullet"/>
      <w:lvlText w:val="-"/>
      <w:lvlJc w:val="left"/>
      <w:pPr>
        <w:ind w:left="1800" w:hanging="360"/>
      </w:pPr>
      <w:rPr>
        <w:rFonts w:ascii="Times New Roman" w:eastAsia="Times New Roman" w:hAnsi="Times New Roman" w:cs="Times New Roman" w:hint="default"/>
      </w:rPr>
    </w:lvl>
    <w:lvl w:ilvl="1" w:tplc="04090001">
      <w:start w:val="1"/>
      <w:numFmt w:val="bullet"/>
      <w:lvlText w:val=""/>
      <w:lvlJc w:val="left"/>
      <w:pPr>
        <w:ind w:left="25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1" w15:restartNumberingAfterBreak="0">
    <w:nsid w:val="4E083C92"/>
    <w:multiLevelType w:val="hybridMultilevel"/>
    <w:tmpl w:val="EFB81616"/>
    <w:lvl w:ilvl="0" w:tplc="BB36AF88">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4E2D4BC6"/>
    <w:multiLevelType w:val="hybridMultilevel"/>
    <w:tmpl w:val="D1182C90"/>
    <w:lvl w:ilvl="0" w:tplc="BB36AF88">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91113E"/>
    <w:multiLevelType w:val="multilevel"/>
    <w:tmpl w:val="6BAE4A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D35220"/>
    <w:multiLevelType w:val="multilevel"/>
    <w:tmpl w:val="C9CE9BC0"/>
    <w:lvl w:ilvl="0">
      <w:numFmt w:val="bullet"/>
      <w:lvlText w:val=""/>
      <w:lvlJc w:val="left"/>
      <w:pPr>
        <w:ind w:left="792" w:hanging="432"/>
      </w:pPr>
      <w:rPr>
        <w:rFonts w:ascii="Wingdings" w:eastAsia="Wingdings" w:hAnsi="Wingdings" w:cs="Wingdings" w:hint="default"/>
        <w:w w:val="100"/>
        <w:sz w:val="28"/>
        <w:szCs w:val="28"/>
        <w:lang w:val="vi" w:eastAsia="en-US" w:bidi="ar-SA"/>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5" w15:restartNumberingAfterBreak="0">
    <w:nsid w:val="73845C6B"/>
    <w:multiLevelType w:val="multilevel"/>
    <w:tmpl w:val="EF2645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D337055"/>
    <w:multiLevelType w:val="hybridMultilevel"/>
    <w:tmpl w:val="50AC33DE"/>
    <w:lvl w:ilvl="0" w:tplc="95848D30">
      <w:start w:val="6"/>
      <w:numFmt w:val="bullet"/>
      <w:lvlText w:val="-"/>
      <w:lvlJc w:val="left"/>
      <w:pPr>
        <w:ind w:left="1800" w:hanging="360"/>
      </w:pPr>
      <w:rPr>
        <w:rFonts w:ascii="Times New Roman" w:eastAsia="Times New Roman" w:hAnsi="Times New Roman" w:cs="Times New Roman"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16cid:durableId="1449617824">
    <w:abstractNumId w:val="10"/>
  </w:num>
  <w:num w:numId="2" w16cid:durableId="1837839528">
    <w:abstractNumId w:val="3"/>
  </w:num>
  <w:num w:numId="3" w16cid:durableId="808665598">
    <w:abstractNumId w:val="18"/>
  </w:num>
  <w:num w:numId="4" w16cid:durableId="1543862245">
    <w:abstractNumId w:val="26"/>
  </w:num>
  <w:num w:numId="5" w16cid:durableId="1214848661">
    <w:abstractNumId w:val="0"/>
  </w:num>
  <w:num w:numId="6" w16cid:durableId="356277305">
    <w:abstractNumId w:val="15"/>
  </w:num>
  <w:num w:numId="7" w16cid:durableId="1955014559">
    <w:abstractNumId w:val="6"/>
  </w:num>
  <w:num w:numId="8" w16cid:durableId="850291619">
    <w:abstractNumId w:val="5"/>
  </w:num>
  <w:num w:numId="9" w16cid:durableId="129900935">
    <w:abstractNumId w:val="23"/>
  </w:num>
  <w:num w:numId="10" w16cid:durableId="1801653435">
    <w:abstractNumId w:val="24"/>
  </w:num>
  <w:num w:numId="11" w16cid:durableId="1721858635">
    <w:abstractNumId w:val="12"/>
  </w:num>
  <w:num w:numId="12" w16cid:durableId="568999411">
    <w:abstractNumId w:val="17"/>
  </w:num>
  <w:num w:numId="13" w16cid:durableId="601646263">
    <w:abstractNumId w:val="7"/>
  </w:num>
  <w:num w:numId="14" w16cid:durableId="2120954321">
    <w:abstractNumId w:val="21"/>
  </w:num>
  <w:num w:numId="15" w16cid:durableId="1890219282">
    <w:abstractNumId w:val="2"/>
  </w:num>
  <w:num w:numId="16" w16cid:durableId="258757721">
    <w:abstractNumId w:val="8"/>
  </w:num>
  <w:num w:numId="17" w16cid:durableId="1058360124">
    <w:abstractNumId w:val="25"/>
  </w:num>
  <w:num w:numId="18" w16cid:durableId="320428543">
    <w:abstractNumId w:val="19"/>
  </w:num>
  <w:num w:numId="19" w16cid:durableId="1616017636">
    <w:abstractNumId w:val="4"/>
  </w:num>
  <w:num w:numId="20" w16cid:durableId="162354482">
    <w:abstractNumId w:val="13"/>
  </w:num>
  <w:num w:numId="21" w16cid:durableId="1148549983">
    <w:abstractNumId w:val="22"/>
  </w:num>
  <w:num w:numId="22" w16cid:durableId="1569417263">
    <w:abstractNumId w:val="14"/>
  </w:num>
  <w:num w:numId="23" w16cid:durableId="674186942">
    <w:abstractNumId w:val="20"/>
  </w:num>
  <w:num w:numId="24" w16cid:durableId="1842621430">
    <w:abstractNumId w:val="11"/>
  </w:num>
  <w:num w:numId="25" w16cid:durableId="1912233865">
    <w:abstractNumId w:val="1"/>
  </w:num>
  <w:num w:numId="26" w16cid:durableId="1093359286">
    <w:abstractNumId w:val="16"/>
  </w:num>
  <w:num w:numId="27" w16cid:durableId="863323695">
    <w:abstractNumId w:val="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ùi Duy">
    <w15:presenceInfo w15:providerId="Windows Live" w15:userId="99beb6e6472fa0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B26"/>
    <w:rsid w:val="000006CD"/>
    <w:rsid w:val="00001542"/>
    <w:rsid w:val="00001B02"/>
    <w:rsid w:val="00003A27"/>
    <w:rsid w:val="00003CD1"/>
    <w:rsid w:val="000056B7"/>
    <w:rsid w:val="00006583"/>
    <w:rsid w:val="00007B42"/>
    <w:rsid w:val="000121A4"/>
    <w:rsid w:val="00013109"/>
    <w:rsid w:val="0001475D"/>
    <w:rsid w:val="0001524C"/>
    <w:rsid w:val="00015348"/>
    <w:rsid w:val="000154A9"/>
    <w:rsid w:val="00016E56"/>
    <w:rsid w:val="0002000C"/>
    <w:rsid w:val="00020A2F"/>
    <w:rsid w:val="00020B3B"/>
    <w:rsid w:val="0002126E"/>
    <w:rsid w:val="000216E7"/>
    <w:rsid w:val="00022835"/>
    <w:rsid w:val="000231A0"/>
    <w:rsid w:val="00023410"/>
    <w:rsid w:val="000245CF"/>
    <w:rsid w:val="000257A6"/>
    <w:rsid w:val="0002603E"/>
    <w:rsid w:val="00031BD7"/>
    <w:rsid w:val="000327C2"/>
    <w:rsid w:val="00032814"/>
    <w:rsid w:val="00032C8B"/>
    <w:rsid w:val="00033379"/>
    <w:rsid w:val="00033D37"/>
    <w:rsid w:val="00035C3A"/>
    <w:rsid w:val="000377D6"/>
    <w:rsid w:val="000411EF"/>
    <w:rsid w:val="00042A7A"/>
    <w:rsid w:val="00044423"/>
    <w:rsid w:val="00044897"/>
    <w:rsid w:val="00044C27"/>
    <w:rsid w:val="00046D8E"/>
    <w:rsid w:val="000503E2"/>
    <w:rsid w:val="00050522"/>
    <w:rsid w:val="00050703"/>
    <w:rsid w:val="00050B26"/>
    <w:rsid w:val="00051667"/>
    <w:rsid w:val="000518E0"/>
    <w:rsid w:val="000524DD"/>
    <w:rsid w:val="0005495C"/>
    <w:rsid w:val="00054E2C"/>
    <w:rsid w:val="0005725B"/>
    <w:rsid w:val="00062C80"/>
    <w:rsid w:val="00063F18"/>
    <w:rsid w:val="00064A49"/>
    <w:rsid w:val="00066B5A"/>
    <w:rsid w:val="00066E1F"/>
    <w:rsid w:val="000702B9"/>
    <w:rsid w:val="00070540"/>
    <w:rsid w:val="00070822"/>
    <w:rsid w:val="00070EF9"/>
    <w:rsid w:val="000719AF"/>
    <w:rsid w:val="00072CF0"/>
    <w:rsid w:val="00073867"/>
    <w:rsid w:val="00074064"/>
    <w:rsid w:val="000741BE"/>
    <w:rsid w:val="00074505"/>
    <w:rsid w:val="00076AB1"/>
    <w:rsid w:val="00077267"/>
    <w:rsid w:val="00080859"/>
    <w:rsid w:val="0008108D"/>
    <w:rsid w:val="00081CC4"/>
    <w:rsid w:val="000823D8"/>
    <w:rsid w:val="00086E2E"/>
    <w:rsid w:val="000875AF"/>
    <w:rsid w:val="00090876"/>
    <w:rsid w:val="00090D60"/>
    <w:rsid w:val="000910C3"/>
    <w:rsid w:val="00091D92"/>
    <w:rsid w:val="000920D6"/>
    <w:rsid w:val="0009273E"/>
    <w:rsid w:val="000930E8"/>
    <w:rsid w:val="0009329D"/>
    <w:rsid w:val="00093F9E"/>
    <w:rsid w:val="00094204"/>
    <w:rsid w:val="00094C56"/>
    <w:rsid w:val="00096183"/>
    <w:rsid w:val="0009694C"/>
    <w:rsid w:val="000A2870"/>
    <w:rsid w:val="000A308A"/>
    <w:rsid w:val="000A4E6D"/>
    <w:rsid w:val="000A555A"/>
    <w:rsid w:val="000A5FF3"/>
    <w:rsid w:val="000A6796"/>
    <w:rsid w:val="000A6CA1"/>
    <w:rsid w:val="000A7D59"/>
    <w:rsid w:val="000B1149"/>
    <w:rsid w:val="000B2158"/>
    <w:rsid w:val="000B2935"/>
    <w:rsid w:val="000B3693"/>
    <w:rsid w:val="000B42E6"/>
    <w:rsid w:val="000B49D2"/>
    <w:rsid w:val="000B4B21"/>
    <w:rsid w:val="000B4E9A"/>
    <w:rsid w:val="000B7173"/>
    <w:rsid w:val="000C05B1"/>
    <w:rsid w:val="000C1927"/>
    <w:rsid w:val="000C26AB"/>
    <w:rsid w:val="000C28A5"/>
    <w:rsid w:val="000C3138"/>
    <w:rsid w:val="000C34AB"/>
    <w:rsid w:val="000C3A8C"/>
    <w:rsid w:val="000C4855"/>
    <w:rsid w:val="000D04E5"/>
    <w:rsid w:val="000D0D0E"/>
    <w:rsid w:val="000D1736"/>
    <w:rsid w:val="000D324B"/>
    <w:rsid w:val="000D472D"/>
    <w:rsid w:val="000D4CDB"/>
    <w:rsid w:val="000D5EB2"/>
    <w:rsid w:val="000D624A"/>
    <w:rsid w:val="000D7C76"/>
    <w:rsid w:val="000D7F60"/>
    <w:rsid w:val="000E01BD"/>
    <w:rsid w:val="000E1A51"/>
    <w:rsid w:val="000E1DC6"/>
    <w:rsid w:val="000E2350"/>
    <w:rsid w:val="000E4D5F"/>
    <w:rsid w:val="000E59E8"/>
    <w:rsid w:val="000E63E8"/>
    <w:rsid w:val="000E651E"/>
    <w:rsid w:val="000E67C9"/>
    <w:rsid w:val="000F0BE2"/>
    <w:rsid w:val="000F18A7"/>
    <w:rsid w:val="000F1FED"/>
    <w:rsid w:val="000F249D"/>
    <w:rsid w:val="000F3858"/>
    <w:rsid w:val="000F3ED3"/>
    <w:rsid w:val="000F4FE7"/>
    <w:rsid w:val="000F67CF"/>
    <w:rsid w:val="000F747E"/>
    <w:rsid w:val="00100605"/>
    <w:rsid w:val="00101B3D"/>
    <w:rsid w:val="0010205B"/>
    <w:rsid w:val="00103515"/>
    <w:rsid w:val="00103696"/>
    <w:rsid w:val="00104A41"/>
    <w:rsid w:val="00105189"/>
    <w:rsid w:val="00105672"/>
    <w:rsid w:val="001056CD"/>
    <w:rsid w:val="00106647"/>
    <w:rsid w:val="00106B17"/>
    <w:rsid w:val="001078BD"/>
    <w:rsid w:val="00111CD6"/>
    <w:rsid w:val="0011371F"/>
    <w:rsid w:val="00113EFD"/>
    <w:rsid w:val="001146B7"/>
    <w:rsid w:val="0011471F"/>
    <w:rsid w:val="0011494A"/>
    <w:rsid w:val="001156F9"/>
    <w:rsid w:val="00115E0E"/>
    <w:rsid w:val="00117364"/>
    <w:rsid w:val="00120E45"/>
    <w:rsid w:val="00122061"/>
    <w:rsid w:val="00122094"/>
    <w:rsid w:val="00122C33"/>
    <w:rsid w:val="001231B6"/>
    <w:rsid w:val="00123AAA"/>
    <w:rsid w:val="00124877"/>
    <w:rsid w:val="001259C7"/>
    <w:rsid w:val="00126225"/>
    <w:rsid w:val="00126BFA"/>
    <w:rsid w:val="0012700D"/>
    <w:rsid w:val="00130C43"/>
    <w:rsid w:val="00131D4B"/>
    <w:rsid w:val="001336CF"/>
    <w:rsid w:val="00133802"/>
    <w:rsid w:val="0013592D"/>
    <w:rsid w:val="00136898"/>
    <w:rsid w:val="00136D59"/>
    <w:rsid w:val="00140192"/>
    <w:rsid w:val="00140932"/>
    <w:rsid w:val="001422D2"/>
    <w:rsid w:val="0014341B"/>
    <w:rsid w:val="0014422D"/>
    <w:rsid w:val="0014445D"/>
    <w:rsid w:val="00144617"/>
    <w:rsid w:val="001447BF"/>
    <w:rsid w:val="001458C7"/>
    <w:rsid w:val="00145F36"/>
    <w:rsid w:val="001469BD"/>
    <w:rsid w:val="00151578"/>
    <w:rsid w:val="0015496B"/>
    <w:rsid w:val="00155C35"/>
    <w:rsid w:val="00160ACA"/>
    <w:rsid w:val="00160EE5"/>
    <w:rsid w:val="00161F46"/>
    <w:rsid w:val="00165143"/>
    <w:rsid w:val="001700F0"/>
    <w:rsid w:val="001716C7"/>
    <w:rsid w:val="00174AF2"/>
    <w:rsid w:val="0017516A"/>
    <w:rsid w:val="001769E5"/>
    <w:rsid w:val="00177144"/>
    <w:rsid w:val="00177EC2"/>
    <w:rsid w:val="00181C43"/>
    <w:rsid w:val="001854ED"/>
    <w:rsid w:val="001855B9"/>
    <w:rsid w:val="0018740A"/>
    <w:rsid w:val="001875B4"/>
    <w:rsid w:val="00187B58"/>
    <w:rsid w:val="001905DF"/>
    <w:rsid w:val="001924B5"/>
    <w:rsid w:val="001926E7"/>
    <w:rsid w:val="00193FCD"/>
    <w:rsid w:val="0019466D"/>
    <w:rsid w:val="00195E41"/>
    <w:rsid w:val="001A171D"/>
    <w:rsid w:val="001A2474"/>
    <w:rsid w:val="001A39EF"/>
    <w:rsid w:val="001A3A04"/>
    <w:rsid w:val="001A47BE"/>
    <w:rsid w:val="001A5147"/>
    <w:rsid w:val="001A56D4"/>
    <w:rsid w:val="001A6F10"/>
    <w:rsid w:val="001A7FBD"/>
    <w:rsid w:val="001B3CD2"/>
    <w:rsid w:val="001B4821"/>
    <w:rsid w:val="001B6E61"/>
    <w:rsid w:val="001B7543"/>
    <w:rsid w:val="001C001D"/>
    <w:rsid w:val="001C099D"/>
    <w:rsid w:val="001C0D63"/>
    <w:rsid w:val="001C0DE8"/>
    <w:rsid w:val="001C2150"/>
    <w:rsid w:val="001C296C"/>
    <w:rsid w:val="001C297B"/>
    <w:rsid w:val="001C342F"/>
    <w:rsid w:val="001C45EF"/>
    <w:rsid w:val="001C4BF2"/>
    <w:rsid w:val="001C5B26"/>
    <w:rsid w:val="001C5FE7"/>
    <w:rsid w:val="001C7214"/>
    <w:rsid w:val="001D004C"/>
    <w:rsid w:val="001D138D"/>
    <w:rsid w:val="001D143E"/>
    <w:rsid w:val="001D372B"/>
    <w:rsid w:val="001D40F8"/>
    <w:rsid w:val="001D4C62"/>
    <w:rsid w:val="001D57CA"/>
    <w:rsid w:val="001D6144"/>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F8F"/>
    <w:rsid w:val="001E520E"/>
    <w:rsid w:val="001E637E"/>
    <w:rsid w:val="001F3411"/>
    <w:rsid w:val="001F36D0"/>
    <w:rsid w:val="001F3B50"/>
    <w:rsid w:val="001F417C"/>
    <w:rsid w:val="001F7115"/>
    <w:rsid w:val="001F7418"/>
    <w:rsid w:val="00202DD7"/>
    <w:rsid w:val="0020512A"/>
    <w:rsid w:val="002121B0"/>
    <w:rsid w:val="00212648"/>
    <w:rsid w:val="00212DA8"/>
    <w:rsid w:val="0021304E"/>
    <w:rsid w:val="0021312D"/>
    <w:rsid w:val="00214BA5"/>
    <w:rsid w:val="002150AB"/>
    <w:rsid w:val="0021567B"/>
    <w:rsid w:val="00215AA1"/>
    <w:rsid w:val="00216947"/>
    <w:rsid w:val="00217AD5"/>
    <w:rsid w:val="00220D04"/>
    <w:rsid w:val="00221CDE"/>
    <w:rsid w:val="002222E3"/>
    <w:rsid w:val="00222579"/>
    <w:rsid w:val="002227E0"/>
    <w:rsid w:val="00222E7C"/>
    <w:rsid w:val="0022305D"/>
    <w:rsid w:val="00223EF7"/>
    <w:rsid w:val="002243D6"/>
    <w:rsid w:val="00224B09"/>
    <w:rsid w:val="002251E6"/>
    <w:rsid w:val="00226AC2"/>
    <w:rsid w:val="00227A9F"/>
    <w:rsid w:val="002303ED"/>
    <w:rsid w:val="00230D24"/>
    <w:rsid w:val="00230F81"/>
    <w:rsid w:val="00231133"/>
    <w:rsid w:val="0023261C"/>
    <w:rsid w:val="00237EA6"/>
    <w:rsid w:val="0024321D"/>
    <w:rsid w:val="0024545D"/>
    <w:rsid w:val="00246540"/>
    <w:rsid w:val="002501CC"/>
    <w:rsid w:val="00250EB1"/>
    <w:rsid w:val="002520AB"/>
    <w:rsid w:val="00252C58"/>
    <w:rsid w:val="00254288"/>
    <w:rsid w:val="0025490D"/>
    <w:rsid w:val="002570D6"/>
    <w:rsid w:val="002572E1"/>
    <w:rsid w:val="002577BF"/>
    <w:rsid w:val="00257E64"/>
    <w:rsid w:val="00264798"/>
    <w:rsid w:val="00264AFE"/>
    <w:rsid w:val="00267D5D"/>
    <w:rsid w:val="00272199"/>
    <w:rsid w:val="002721FF"/>
    <w:rsid w:val="002722AB"/>
    <w:rsid w:val="002727C1"/>
    <w:rsid w:val="00274D00"/>
    <w:rsid w:val="00275251"/>
    <w:rsid w:val="002761F8"/>
    <w:rsid w:val="00276627"/>
    <w:rsid w:val="00276D48"/>
    <w:rsid w:val="00276F25"/>
    <w:rsid w:val="00281C4D"/>
    <w:rsid w:val="0028290E"/>
    <w:rsid w:val="0028309C"/>
    <w:rsid w:val="002840CF"/>
    <w:rsid w:val="0028465A"/>
    <w:rsid w:val="00284BB6"/>
    <w:rsid w:val="00286509"/>
    <w:rsid w:val="00287271"/>
    <w:rsid w:val="00290DF8"/>
    <w:rsid w:val="00292F5D"/>
    <w:rsid w:val="002972A9"/>
    <w:rsid w:val="002A02B1"/>
    <w:rsid w:val="002A3BD2"/>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3129"/>
    <w:rsid w:val="002D5F6B"/>
    <w:rsid w:val="002D6224"/>
    <w:rsid w:val="002D6803"/>
    <w:rsid w:val="002D7C7E"/>
    <w:rsid w:val="002E035E"/>
    <w:rsid w:val="002E07BA"/>
    <w:rsid w:val="002E1F25"/>
    <w:rsid w:val="002E2707"/>
    <w:rsid w:val="002E2826"/>
    <w:rsid w:val="002E299D"/>
    <w:rsid w:val="002E3034"/>
    <w:rsid w:val="002E61B5"/>
    <w:rsid w:val="002E6299"/>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BF"/>
    <w:rsid w:val="003055C0"/>
    <w:rsid w:val="00305BB2"/>
    <w:rsid w:val="003075AD"/>
    <w:rsid w:val="0031094F"/>
    <w:rsid w:val="00310D02"/>
    <w:rsid w:val="00312A42"/>
    <w:rsid w:val="00312C40"/>
    <w:rsid w:val="003142C1"/>
    <w:rsid w:val="00315356"/>
    <w:rsid w:val="0031753C"/>
    <w:rsid w:val="003177CF"/>
    <w:rsid w:val="003209CD"/>
    <w:rsid w:val="00320C61"/>
    <w:rsid w:val="00320C6F"/>
    <w:rsid w:val="00322943"/>
    <w:rsid w:val="00323718"/>
    <w:rsid w:val="0032570A"/>
    <w:rsid w:val="00325A27"/>
    <w:rsid w:val="00325FF0"/>
    <w:rsid w:val="00326F9A"/>
    <w:rsid w:val="00327D85"/>
    <w:rsid w:val="003302C3"/>
    <w:rsid w:val="00331305"/>
    <w:rsid w:val="00332AA5"/>
    <w:rsid w:val="00332D88"/>
    <w:rsid w:val="00334FD6"/>
    <w:rsid w:val="003358B2"/>
    <w:rsid w:val="003359E9"/>
    <w:rsid w:val="0033603B"/>
    <w:rsid w:val="00337D63"/>
    <w:rsid w:val="00340D67"/>
    <w:rsid w:val="00341F66"/>
    <w:rsid w:val="003424BD"/>
    <w:rsid w:val="0034250E"/>
    <w:rsid w:val="0034297A"/>
    <w:rsid w:val="003432AE"/>
    <w:rsid w:val="00347805"/>
    <w:rsid w:val="00347C7F"/>
    <w:rsid w:val="00350435"/>
    <w:rsid w:val="003514EA"/>
    <w:rsid w:val="00352404"/>
    <w:rsid w:val="00352696"/>
    <w:rsid w:val="00353115"/>
    <w:rsid w:val="00353398"/>
    <w:rsid w:val="00353BAD"/>
    <w:rsid w:val="00355F02"/>
    <w:rsid w:val="00355FD6"/>
    <w:rsid w:val="00357C60"/>
    <w:rsid w:val="0036004E"/>
    <w:rsid w:val="0036031D"/>
    <w:rsid w:val="00360748"/>
    <w:rsid w:val="00360A54"/>
    <w:rsid w:val="00362008"/>
    <w:rsid w:val="00362091"/>
    <w:rsid w:val="00363985"/>
    <w:rsid w:val="0036456C"/>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7737"/>
    <w:rsid w:val="00377F85"/>
    <w:rsid w:val="00380E86"/>
    <w:rsid w:val="00381911"/>
    <w:rsid w:val="00382074"/>
    <w:rsid w:val="00382097"/>
    <w:rsid w:val="00383DAD"/>
    <w:rsid w:val="00384876"/>
    <w:rsid w:val="00385565"/>
    <w:rsid w:val="00385BB2"/>
    <w:rsid w:val="003873BA"/>
    <w:rsid w:val="00387484"/>
    <w:rsid w:val="0038754C"/>
    <w:rsid w:val="00390957"/>
    <w:rsid w:val="00391378"/>
    <w:rsid w:val="00393208"/>
    <w:rsid w:val="00393FD5"/>
    <w:rsid w:val="00394F09"/>
    <w:rsid w:val="00396F81"/>
    <w:rsid w:val="003A1C92"/>
    <w:rsid w:val="003A40C2"/>
    <w:rsid w:val="003A4A4C"/>
    <w:rsid w:val="003A4D38"/>
    <w:rsid w:val="003A67A2"/>
    <w:rsid w:val="003A683C"/>
    <w:rsid w:val="003A6E0A"/>
    <w:rsid w:val="003B0342"/>
    <w:rsid w:val="003B0D5E"/>
    <w:rsid w:val="003B11B1"/>
    <w:rsid w:val="003B3323"/>
    <w:rsid w:val="003B3B02"/>
    <w:rsid w:val="003B40F8"/>
    <w:rsid w:val="003C0558"/>
    <w:rsid w:val="003C28FA"/>
    <w:rsid w:val="003C44DB"/>
    <w:rsid w:val="003C48EA"/>
    <w:rsid w:val="003C6C92"/>
    <w:rsid w:val="003C7901"/>
    <w:rsid w:val="003C7C29"/>
    <w:rsid w:val="003D0256"/>
    <w:rsid w:val="003D09DE"/>
    <w:rsid w:val="003D5712"/>
    <w:rsid w:val="003D58B7"/>
    <w:rsid w:val="003D64F4"/>
    <w:rsid w:val="003D6D62"/>
    <w:rsid w:val="003D7169"/>
    <w:rsid w:val="003D7D11"/>
    <w:rsid w:val="003E1100"/>
    <w:rsid w:val="003E1855"/>
    <w:rsid w:val="003E188F"/>
    <w:rsid w:val="003E322C"/>
    <w:rsid w:val="003E404C"/>
    <w:rsid w:val="003E4BDD"/>
    <w:rsid w:val="003E589D"/>
    <w:rsid w:val="003E6894"/>
    <w:rsid w:val="003F03A7"/>
    <w:rsid w:val="003F318E"/>
    <w:rsid w:val="003F33BA"/>
    <w:rsid w:val="003F6A8B"/>
    <w:rsid w:val="003F6F8C"/>
    <w:rsid w:val="003F7877"/>
    <w:rsid w:val="004003AD"/>
    <w:rsid w:val="0040349D"/>
    <w:rsid w:val="004035F0"/>
    <w:rsid w:val="00406779"/>
    <w:rsid w:val="004078A6"/>
    <w:rsid w:val="00407D86"/>
    <w:rsid w:val="00411EEE"/>
    <w:rsid w:val="004121B9"/>
    <w:rsid w:val="00412C71"/>
    <w:rsid w:val="00413BDF"/>
    <w:rsid w:val="00413E14"/>
    <w:rsid w:val="00415DCE"/>
    <w:rsid w:val="00417091"/>
    <w:rsid w:val="004173A2"/>
    <w:rsid w:val="00417D51"/>
    <w:rsid w:val="00421034"/>
    <w:rsid w:val="00421EAE"/>
    <w:rsid w:val="00422813"/>
    <w:rsid w:val="00422F9B"/>
    <w:rsid w:val="00423B6C"/>
    <w:rsid w:val="00423B92"/>
    <w:rsid w:val="00424FA0"/>
    <w:rsid w:val="00425213"/>
    <w:rsid w:val="00425438"/>
    <w:rsid w:val="00426FF9"/>
    <w:rsid w:val="004270F2"/>
    <w:rsid w:val="0042729B"/>
    <w:rsid w:val="00431887"/>
    <w:rsid w:val="004324C0"/>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A00"/>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B1C"/>
    <w:rsid w:val="004725F1"/>
    <w:rsid w:val="0047333C"/>
    <w:rsid w:val="00473E84"/>
    <w:rsid w:val="00473EB6"/>
    <w:rsid w:val="00474821"/>
    <w:rsid w:val="00474E89"/>
    <w:rsid w:val="004768EC"/>
    <w:rsid w:val="004770AF"/>
    <w:rsid w:val="004779AD"/>
    <w:rsid w:val="00477F5F"/>
    <w:rsid w:val="00480DB0"/>
    <w:rsid w:val="0048363D"/>
    <w:rsid w:val="00485472"/>
    <w:rsid w:val="0048600A"/>
    <w:rsid w:val="00487C3A"/>
    <w:rsid w:val="00490501"/>
    <w:rsid w:val="00490655"/>
    <w:rsid w:val="004916AD"/>
    <w:rsid w:val="00491727"/>
    <w:rsid w:val="004933AB"/>
    <w:rsid w:val="00493A5A"/>
    <w:rsid w:val="0049461F"/>
    <w:rsid w:val="00497473"/>
    <w:rsid w:val="00497EB5"/>
    <w:rsid w:val="004A13B5"/>
    <w:rsid w:val="004A152F"/>
    <w:rsid w:val="004A27EB"/>
    <w:rsid w:val="004A324D"/>
    <w:rsid w:val="004A7AA2"/>
    <w:rsid w:val="004B0BAE"/>
    <w:rsid w:val="004B1650"/>
    <w:rsid w:val="004B1890"/>
    <w:rsid w:val="004B1B2A"/>
    <w:rsid w:val="004B53FF"/>
    <w:rsid w:val="004B5FDA"/>
    <w:rsid w:val="004B612C"/>
    <w:rsid w:val="004B6B2B"/>
    <w:rsid w:val="004C397A"/>
    <w:rsid w:val="004C3E13"/>
    <w:rsid w:val="004C68F2"/>
    <w:rsid w:val="004C6E20"/>
    <w:rsid w:val="004C77F8"/>
    <w:rsid w:val="004D3060"/>
    <w:rsid w:val="004D3D11"/>
    <w:rsid w:val="004D5549"/>
    <w:rsid w:val="004D6722"/>
    <w:rsid w:val="004D7F13"/>
    <w:rsid w:val="004E2517"/>
    <w:rsid w:val="004E38B6"/>
    <w:rsid w:val="004E3E45"/>
    <w:rsid w:val="004E4586"/>
    <w:rsid w:val="004E6F06"/>
    <w:rsid w:val="004F0B8C"/>
    <w:rsid w:val="004F10DF"/>
    <w:rsid w:val="004F17E6"/>
    <w:rsid w:val="004F2551"/>
    <w:rsid w:val="004F457D"/>
    <w:rsid w:val="004F48F6"/>
    <w:rsid w:val="004F5991"/>
    <w:rsid w:val="004F5CD1"/>
    <w:rsid w:val="004F63A0"/>
    <w:rsid w:val="00500246"/>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30766"/>
    <w:rsid w:val="0053385B"/>
    <w:rsid w:val="00534AA8"/>
    <w:rsid w:val="00535D28"/>
    <w:rsid w:val="00536AEF"/>
    <w:rsid w:val="00536E16"/>
    <w:rsid w:val="005404ED"/>
    <w:rsid w:val="005406A4"/>
    <w:rsid w:val="00541142"/>
    <w:rsid w:val="005427DC"/>
    <w:rsid w:val="005428C9"/>
    <w:rsid w:val="00543BEF"/>
    <w:rsid w:val="0054450C"/>
    <w:rsid w:val="00544BE6"/>
    <w:rsid w:val="00545238"/>
    <w:rsid w:val="00545C91"/>
    <w:rsid w:val="00546216"/>
    <w:rsid w:val="00546CA0"/>
    <w:rsid w:val="00547421"/>
    <w:rsid w:val="005506EF"/>
    <w:rsid w:val="005509BF"/>
    <w:rsid w:val="00550C11"/>
    <w:rsid w:val="00552983"/>
    <w:rsid w:val="005532E1"/>
    <w:rsid w:val="005537D7"/>
    <w:rsid w:val="00553A59"/>
    <w:rsid w:val="005541A3"/>
    <w:rsid w:val="0055494A"/>
    <w:rsid w:val="005552AF"/>
    <w:rsid w:val="00555933"/>
    <w:rsid w:val="00555E5C"/>
    <w:rsid w:val="00557A10"/>
    <w:rsid w:val="00557AB8"/>
    <w:rsid w:val="00557BF6"/>
    <w:rsid w:val="00560733"/>
    <w:rsid w:val="00561E1F"/>
    <w:rsid w:val="005622D1"/>
    <w:rsid w:val="005627FF"/>
    <w:rsid w:val="005641B7"/>
    <w:rsid w:val="00564487"/>
    <w:rsid w:val="00564B48"/>
    <w:rsid w:val="00570AD6"/>
    <w:rsid w:val="00572FA0"/>
    <w:rsid w:val="00573D02"/>
    <w:rsid w:val="00574EB9"/>
    <w:rsid w:val="005750D2"/>
    <w:rsid w:val="00576145"/>
    <w:rsid w:val="00580023"/>
    <w:rsid w:val="00581B80"/>
    <w:rsid w:val="005821DE"/>
    <w:rsid w:val="00583D3A"/>
    <w:rsid w:val="00584831"/>
    <w:rsid w:val="00584BCD"/>
    <w:rsid w:val="00585B06"/>
    <w:rsid w:val="00586A32"/>
    <w:rsid w:val="005875A0"/>
    <w:rsid w:val="00591DE4"/>
    <w:rsid w:val="00592565"/>
    <w:rsid w:val="005949CD"/>
    <w:rsid w:val="00597822"/>
    <w:rsid w:val="00597ACA"/>
    <w:rsid w:val="005A0534"/>
    <w:rsid w:val="005A0753"/>
    <w:rsid w:val="005A2095"/>
    <w:rsid w:val="005A250C"/>
    <w:rsid w:val="005A38E7"/>
    <w:rsid w:val="005A54C5"/>
    <w:rsid w:val="005A5D8A"/>
    <w:rsid w:val="005A67CC"/>
    <w:rsid w:val="005B02DF"/>
    <w:rsid w:val="005B2032"/>
    <w:rsid w:val="005B2595"/>
    <w:rsid w:val="005B2B44"/>
    <w:rsid w:val="005B3B33"/>
    <w:rsid w:val="005B4F39"/>
    <w:rsid w:val="005B630F"/>
    <w:rsid w:val="005C10B1"/>
    <w:rsid w:val="005C3E6D"/>
    <w:rsid w:val="005C73F2"/>
    <w:rsid w:val="005D0BC1"/>
    <w:rsid w:val="005D0D9C"/>
    <w:rsid w:val="005D26B5"/>
    <w:rsid w:val="005D2FE8"/>
    <w:rsid w:val="005D4282"/>
    <w:rsid w:val="005D5A3B"/>
    <w:rsid w:val="005D65C2"/>
    <w:rsid w:val="005E0315"/>
    <w:rsid w:val="005E03B3"/>
    <w:rsid w:val="005E0A0D"/>
    <w:rsid w:val="005E1813"/>
    <w:rsid w:val="005E1DD1"/>
    <w:rsid w:val="005E321A"/>
    <w:rsid w:val="005E334B"/>
    <w:rsid w:val="005E3EAB"/>
    <w:rsid w:val="005E424E"/>
    <w:rsid w:val="005E510A"/>
    <w:rsid w:val="005E587B"/>
    <w:rsid w:val="005F1FAA"/>
    <w:rsid w:val="005F3AF8"/>
    <w:rsid w:val="005F7893"/>
    <w:rsid w:val="0060093C"/>
    <w:rsid w:val="00601DDD"/>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7E20"/>
    <w:rsid w:val="00630648"/>
    <w:rsid w:val="00631D0B"/>
    <w:rsid w:val="006336D6"/>
    <w:rsid w:val="00634554"/>
    <w:rsid w:val="00635836"/>
    <w:rsid w:val="006418A2"/>
    <w:rsid w:val="00642396"/>
    <w:rsid w:val="00642A13"/>
    <w:rsid w:val="0064325B"/>
    <w:rsid w:val="00644140"/>
    <w:rsid w:val="00645002"/>
    <w:rsid w:val="00645C14"/>
    <w:rsid w:val="0064628A"/>
    <w:rsid w:val="00647C59"/>
    <w:rsid w:val="0065158A"/>
    <w:rsid w:val="00652444"/>
    <w:rsid w:val="006526E8"/>
    <w:rsid w:val="006530A6"/>
    <w:rsid w:val="00653572"/>
    <w:rsid w:val="006549A8"/>
    <w:rsid w:val="00660C50"/>
    <w:rsid w:val="0066155D"/>
    <w:rsid w:val="00662312"/>
    <w:rsid w:val="006628A4"/>
    <w:rsid w:val="0066291F"/>
    <w:rsid w:val="00664B02"/>
    <w:rsid w:val="00667803"/>
    <w:rsid w:val="00667D6F"/>
    <w:rsid w:val="00670379"/>
    <w:rsid w:val="00671AFB"/>
    <w:rsid w:val="00672D65"/>
    <w:rsid w:val="006730D2"/>
    <w:rsid w:val="0067463E"/>
    <w:rsid w:val="006748A4"/>
    <w:rsid w:val="00675681"/>
    <w:rsid w:val="00676219"/>
    <w:rsid w:val="00676C22"/>
    <w:rsid w:val="00676D04"/>
    <w:rsid w:val="0068097B"/>
    <w:rsid w:val="00682E63"/>
    <w:rsid w:val="00683D04"/>
    <w:rsid w:val="00684298"/>
    <w:rsid w:val="0068433A"/>
    <w:rsid w:val="006846DB"/>
    <w:rsid w:val="00684BB0"/>
    <w:rsid w:val="00684BFE"/>
    <w:rsid w:val="0068777B"/>
    <w:rsid w:val="00690F87"/>
    <w:rsid w:val="00690FE2"/>
    <w:rsid w:val="006921FA"/>
    <w:rsid w:val="00692ACC"/>
    <w:rsid w:val="00692DBC"/>
    <w:rsid w:val="006940F4"/>
    <w:rsid w:val="00695255"/>
    <w:rsid w:val="00695A6F"/>
    <w:rsid w:val="006A1091"/>
    <w:rsid w:val="006A38C2"/>
    <w:rsid w:val="006A4459"/>
    <w:rsid w:val="006A5E19"/>
    <w:rsid w:val="006A6CFA"/>
    <w:rsid w:val="006A7499"/>
    <w:rsid w:val="006B0964"/>
    <w:rsid w:val="006B0E22"/>
    <w:rsid w:val="006B0FAB"/>
    <w:rsid w:val="006B123F"/>
    <w:rsid w:val="006B2A4B"/>
    <w:rsid w:val="006B2FCF"/>
    <w:rsid w:val="006B4D0A"/>
    <w:rsid w:val="006B638B"/>
    <w:rsid w:val="006B6485"/>
    <w:rsid w:val="006B66BF"/>
    <w:rsid w:val="006B6F26"/>
    <w:rsid w:val="006B7323"/>
    <w:rsid w:val="006C01C0"/>
    <w:rsid w:val="006C20DC"/>
    <w:rsid w:val="006C636F"/>
    <w:rsid w:val="006D0C17"/>
    <w:rsid w:val="006D0CBF"/>
    <w:rsid w:val="006D10C0"/>
    <w:rsid w:val="006D196D"/>
    <w:rsid w:val="006D2BD4"/>
    <w:rsid w:val="006D2FFF"/>
    <w:rsid w:val="006D4268"/>
    <w:rsid w:val="006D5173"/>
    <w:rsid w:val="006D70E4"/>
    <w:rsid w:val="006E0BF2"/>
    <w:rsid w:val="006E1510"/>
    <w:rsid w:val="006E2323"/>
    <w:rsid w:val="006E2805"/>
    <w:rsid w:val="006E2E76"/>
    <w:rsid w:val="006E3ECC"/>
    <w:rsid w:val="006E4D4A"/>
    <w:rsid w:val="006E4D96"/>
    <w:rsid w:val="006E4DFE"/>
    <w:rsid w:val="006E54CB"/>
    <w:rsid w:val="006E59BB"/>
    <w:rsid w:val="006E7466"/>
    <w:rsid w:val="006E79DE"/>
    <w:rsid w:val="006F022E"/>
    <w:rsid w:val="006F12D6"/>
    <w:rsid w:val="006F1825"/>
    <w:rsid w:val="006F2844"/>
    <w:rsid w:val="006F29DF"/>
    <w:rsid w:val="006F43DD"/>
    <w:rsid w:val="006F67AF"/>
    <w:rsid w:val="006F6F2C"/>
    <w:rsid w:val="00700C44"/>
    <w:rsid w:val="007011A1"/>
    <w:rsid w:val="0070387B"/>
    <w:rsid w:val="00703F52"/>
    <w:rsid w:val="007043C6"/>
    <w:rsid w:val="00704A5B"/>
    <w:rsid w:val="007057DD"/>
    <w:rsid w:val="00705CCE"/>
    <w:rsid w:val="00706A94"/>
    <w:rsid w:val="00706F99"/>
    <w:rsid w:val="0070720A"/>
    <w:rsid w:val="007104BB"/>
    <w:rsid w:val="00710777"/>
    <w:rsid w:val="00710812"/>
    <w:rsid w:val="00710C20"/>
    <w:rsid w:val="00710D42"/>
    <w:rsid w:val="00711229"/>
    <w:rsid w:val="00712C9A"/>
    <w:rsid w:val="00713F57"/>
    <w:rsid w:val="007162DE"/>
    <w:rsid w:val="00716D14"/>
    <w:rsid w:val="00716E0C"/>
    <w:rsid w:val="00720977"/>
    <w:rsid w:val="007219A0"/>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4716D"/>
    <w:rsid w:val="00750B87"/>
    <w:rsid w:val="00750E08"/>
    <w:rsid w:val="007521E3"/>
    <w:rsid w:val="00752704"/>
    <w:rsid w:val="007550A5"/>
    <w:rsid w:val="00755748"/>
    <w:rsid w:val="00760105"/>
    <w:rsid w:val="00765532"/>
    <w:rsid w:val="00765704"/>
    <w:rsid w:val="00766F4D"/>
    <w:rsid w:val="0076765D"/>
    <w:rsid w:val="00770795"/>
    <w:rsid w:val="00770EA3"/>
    <w:rsid w:val="007711C4"/>
    <w:rsid w:val="00771C8A"/>
    <w:rsid w:val="007734F3"/>
    <w:rsid w:val="007756F5"/>
    <w:rsid w:val="0077582D"/>
    <w:rsid w:val="007776AC"/>
    <w:rsid w:val="00777A69"/>
    <w:rsid w:val="00780D47"/>
    <w:rsid w:val="00780EC9"/>
    <w:rsid w:val="0078172E"/>
    <w:rsid w:val="00785DD2"/>
    <w:rsid w:val="007864F8"/>
    <w:rsid w:val="00787AFD"/>
    <w:rsid w:val="00791E00"/>
    <w:rsid w:val="007920FD"/>
    <w:rsid w:val="007935C6"/>
    <w:rsid w:val="00793E75"/>
    <w:rsid w:val="0079435C"/>
    <w:rsid w:val="00797673"/>
    <w:rsid w:val="007978E5"/>
    <w:rsid w:val="007979E7"/>
    <w:rsid w:val="007A04AF"/>
    <w:rsid w:val="007A05EB"/>
    <w:rsid w:val="007A1152"/>
    <w:rsid w:val="007A16CC"/>
    <w:rsid w:val="007A22A3"/>
    <w:rsid w:val="007A2870"/>
    <w:rsid w:val="007A2E49"/>
    <w:rsid w:val="007A5381"/>
    <w:rsid w:val="007A5C1C"/>
    <w:rsid w:val="007A6686"/>
    <w:rsid w:val="007A7466"/>
    <w:rsid w:val="007A78A4"/>
    <w:rsid w:val="007B06EF"/>
    <w:rsid w:val="007B0D3E"/>
    <w:rsid w:val="007B0DB0"/>
    <w:rsid w:val="007B2595"/>
    <w:rsid w:val="007B4631"/>
    <w:rsid w:val="007B4817"/>
    <w:rsid w:val="007B4878"/>
    <w:rsid w:val="007B758E"/>
    <w:rsid w:val="007C00D8"/>
    <w:rsid w:val="007C0440"/>
    <w:rsid w:val="007C0A76"/>
    <w:rsid w:val="007C138C"/>
    <w:rsid w:val="007C1CDB"/>
    <w:rsid w:val="007C3295"/>
    <w:rsid w:val="007C3C3C"/>
    <w:rsid w:val="007C3D1F"/>
    <w:rsid w:val="007C3F04"/>
    <w:rsid w:val="007C404B"/>
    <w:rsid w:val="007C4154"/>
    <w:rsid w:val="007C7274"/>
    <w:rsid w:val="007D048C"/>
    <w:rsid w:val="007D398F"/>
    <w:rsid w:val="007D3A1A"/>
    <w:rsid w:val="007D4E8A"/>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BCE"/>
    <w:rsid w:val="0080058A"/>
    <w:rsid w:val="00803C12"/>
    <w:rsid w:val="00804AB1"/>
    <w:rsid w:val="00804F95"/>
    <w:rsid w:val="00804FF3"/>
    <w:rsid w:val="00805B77"/>
    <w:rsid w:val="008078C2"/>
    <w:rsid w:val="00811793"/>
    <w:rsid w:val="00814E1D"/>
    <w:rsid w:val="008150D0"/>
    <w:rsid w:val="00822838"/>
    <w:rsid w:val="008229EC"/>
    <w:rsid w:val="008230CA"/>
    <w:rsid w:val="0082336D"/>
    <w:rsid w:val="0082337E"/>
    <w:rsid w:val="00824E40"/>
    <w:rsid w:val="0082547C"/>
    <w:rsid w:val="008254D5"/>
    <w:rsid w:val="00826028"/>
    <w:rsid w:val="00827F0E"/>
    <w:rsid w:val="00830414"/>
    <w:rsid w:val="00830486"/>
    <w:rsid w:val="0083308D"/>
    <w:rsid w:val="00833AEB"/>
    <w:rsid w:val="00834089"/>
    <w:rsid w:val="00834608"/>
    <w:rsid w:val="00834885"/>
    <w:rsid w:val="00835C81"/>
    <w:rsid w:val="00841FB3"/>
    <w:rsid w:val="008431CC"/>
    <w:rsid w:val="008432E3"/>
    <w:rsid w:val="00844431"/>
    <w:rsid w:val="00844C8B"/>
    <w:rsid w:val="00846A55"/>
    <w:rsid w:val="0084724E"/>
    <w:rsid w:val="00847625"/>
    <w:rsid w:val="00847A37"/>
    <w:rsid w:val="00847C4F"/>
    <w:rsid w:val="008500B2"/>
    <w:rsid w:val="0085068E"/>
    <w:rsid w:val="00852F95"/>
    <w:rsid w:val="0085341D"/>
    <w:rsid w:val="008534BF"/>
    <w:rsid w:val="00855E1B"/>
    <w:rsid w:val="00856A1F"/>
    <w:rsid w:val="00857C99"/>
    <w:rsid w:val="00857E90"/>
    <w:rsid w:val="008614F9"/>
    <w:rsid w:val="00861E5A"/>
    <w:rsid w:val="00862079"/>
    <w:rsid w:val="008645BC"/>
    <w:rsid w:val="00864B8C"/>
    <w:rsid w:val="0086648C"/>
    <w:rsid w:val="00867E36"/>
    <w:rsid w:val="0087068A"/>
    <w:rsid w:val="008714BB"/>
    <w:rsid w:val="00871D84"/>
    <w:rsid w:val="00871E35"/>
    <w:rsid w:val="0087337C"/>
    <w:rsid w:val="00875354"/>
    <w:rsid w:val="008762F3"/>
    <w:rsid w:val="00877340"/>
    <w:rsid w:val="00880050"/>
    <w:rsid w:val="00880D7E"/>
    <w:rsid w:val="00880DBC"/>
    <w:rsid w:val="008838EF"/>
    <w:rsid w:val="00883983"/>
    <w:rsid w:val="00883AA7"/>
    <w:rsid w:val="008909DF"/>
    <w:rsid w:val="008910F0"/>
    <w:rsid w:val="00892755"/>
    <w:rsid w:val="00894575"/>
    <w:rsid w:val="00896DC9"/>
    <w:rsid w:val="00896F24"/>
    <w:rsid w:val="00897342"/>
    <w:rsid w:val="008A0556"/>
    <w:rsid w:val="008A071A"/>
    <w:rsid w:val="008A150E"/>
    <w:rsid w:val="008A32B4"/>
    <w:rsid w:val="008A3C53"/>
    <w:rsid w:val="008A40AB"/>
    <w:rsid w:val="008A4335"/>
    <w:rsid w:val="008A4856"/>
    <w:rsid w:val="008A7173"/>
    <w:rsid w:val="008A71E2"/>
    <w:rsid w:val="008A7B07"/>
    <w:rsid w:val="008A7E34"/>
    <w:rsid w:val="008B01BA"/>
    <w:rsid w:val="008B21BC"/>
    <w:rsid w:val="008B2A8C"/>
    <w:rsid w:val="008B2B76"/>
    <w:rsid w:val="008B3B01"/>
    <w:rsid w:val="008B3C4D"/>
    <w:rsid w:val="008B55BA"/>
    <w:rsid w:val="008B5BF0"/>
    <w:rsid w:val="008B5E61"/>
    <w:rsid w:val="008B75E9"/>
    <w:rsid w:val="008B796A"/>
    <w:rsid w:val="008B7DC6"/>
    <w:rsid w:val="008C0F70"/>
    <w:rsid w:val="008C269B"/>
    <w:rsid w:val="008C36C4"/>
    <w:rsid w:val="008C3A51"/>
    <w:rsid w:val="008C4C27"/>
    <w:rsid w:val="008C4D20"/>
    <w:rsid w:val="008C5E72"/>
    <w:rsid w:val="008D00DC"/>
    <w:rsid w:val="008D1480"/>
    <w:rsid w:val="008D3646"/>
    <w:rsid w:val="008D4434"/>
    <w:rsid w:val="008D5530"/>
    <w:rsid w:val="008D777A"/>
    <w:rsid w:val="008D7A93"/>
    <w:rsid w:val="008E2B8D"/>
    <w:rsid w:val="008E3B72"/>
    <w:rsid w:val="008E5105"/>
    <w:rsid w:val="008E55B1"/>
    <w:rsid w:val="008E62EB"/>
    <w:rsid w:val="008E7EE0"/>
    <w:rsid w:val="008F0758"/>
    <w:rsid w:val="008F0F9A"/>
    <w:rsid w:val="008F1180"/>
    <w:rsid w:val="008F2857"/>
    <w:rsid w:val="008F326A"/>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1BFA"/>
    <w:rsid w:val="00911E6D"/>
    <w:rsid w:val="009131B1"/>
    <w:rsid w:val="00913522"/>
    <w:rsid w:val="00913572"/>
    <w:rsid w:val="00913943"/>
    <w:rsid w:val="0091513D"/>
    <w:rsid w:val="00915A43"/>
    <w:rsid w:val="00915D9E"/>
    <w:rsid w:val="00922089"/>
    <w:rsid w:val="009227A5"/>
    <w:rsid w:val="00923AF2"/>
    <w:rsid w:val="00925101"/>
    <w:rsid w:val="009258E3"/>
    <w:rsid w:val="00926DC1"/>
    <w:rsid w:val="00931AB3"/>
    <w:rsid w:val="0093232D"/>
    <w:rsid w:val="00932745"/>
    <w:rsid w:val="0093350A"/>
    <w:rsid w:val="009344A7"/>
    <w:rsid w:val="009366D8"/>
    <w:rsid w:val="00937064"/>
    <w:rsid w:val="009370AA"/>
    <w:rsid w:val="00937277"/>
    <w:rsid w:val="00937856"/>
    <w:rsid w:val="009434F5"/>
    <w:rsid w:val="009437C0"/>
    <w:rsid w:val="00947526"/>
    <w:rsid w:val="0095037B"/>
    <w:rsid w:val="00952C75"/>
    <w:rsid w:val="009563F3"/>
    <w:rsid w:val="00956AF7"/>
    <w:rsid w:val="00956CAE"/>
    <w:rsid w:val="009571AB"/>
    <w:rsid w:val="0096234F"/>
    <w:rsid w:val="00964728"/>
    <w:rsid w:val="00965589"/>
    <w:rsid w:val="00965915"/>
    <w:rsid w:val="00965DEA"/>
    <w:rsid w:val="00966E41"/>
    <w:rsid w:val="00967560"/>
    <w:rsid w:val="00967D8A"/>
    <w:rsid w:val="0097358C"/>
    <w:rsid w:val="009739EE"/>
    <w:rsid w:val="0097449F"/>
    <w:rsid w:val="009754DB"/>
    <w:rsid w:val="0097732B"/>
    <w:rsid w:val="00977995"/>
    <w:rsid w:val="009808ED"/>
    <w:rsid w:val="00982B6C"/>
    <w:rsid w:val="00983C09"/>
    <w:rsid w:val="00985CF5"/>
    <w:rsid w:val="00986FE9"/>
    <w:rsid w:val="00987C28"/>
    <w:rsid w:val="00987DAA"/>
    <w:rsid w:val="00987F71"/>
    <w:rsid w:val="00990AEF"/>
    <w:rsid w:val="0099222B"/>
    <w:rsid w:val="00992E4B"/>
    <w:rsid w:val="00994224"/>
    <w:rsid w:val="00994808"/>
    <w:rsid w:val="00996924"/>
    <w:rsid w:val="009A09E6"/>
    <w:rsid w:val="009A2252"/>
    <w:rsid w:val="009A2896"/>
    <w:rsid w:val="009A327A"/>
    <w:rsid w:val="009A37DA"/>
    <w:rsid w:val="009A3D17"/>
    <w:rsid w:val="009A405F"/>
    <w:rsid w:val="009A4901"/>
    <w:rsid w:val="009A521E"/>
    <w:rsid w:val="009A5235"/>
    <w:rsid w:val="009A6697"/>
    <w:rsid w:val="009B0355"/>
    <w:rsid w:val="009B12D9"/>
    <w:rsid w:val="009B54BC"/>
    <w:rsid w:val="009B55BA"/>
    <w:rsid w:val="009B5ACB"/>
    <w:rsid w:val="009B5F89"/>
    <w:rsid w:val="009B5FCD"/>
    <w:rsid w:val="009B60C2"/>
    <w:rsid w:val="009B782E"/>
    <w:rsid w:val="009C36A5"/>
    <w:rsid w:val="009C3D4C"/>
    <w:rsid w:val="009C47F9"/>
    <w:rsid w:val="009C4A06"/>
    <w:rsid w:val="009C4B25"/>
    <w:rsid w:val="009C4C40"/>
    <w:rsid w:val="009C51A2"/>
    <w:rsid w:val="009C79D4"/>
    <w:rsid w:val="009D0F3E"/>
    <w:rsid w:val="009D25EB"/>
    <w:rsid w:val="009D289C"/>
    <w:rsid w:val="009D44DC"/>
    <w:rsid w:val="009D45CA"/>
    <w:rsid w:val="009D554B"/>
    <w:rsid w:val="009D56C6"/>
    <w:rsid w:val="009D7C14"/>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3086"/>
    <w:rsid w:val="00A0401F"/>
    <w:rsid w:val="00A05105"/>
    <w:rsid w:val="00A054D3"/>
    <w:rsid w:val="00A06622"/>
    <w:rsid w:val="00A0671C"/>
    <w:rsid w:val="00A0736D"/>
    <w:rsid w:val="00A109F9"/>
    <w:rsid w:val="00A10F9E"/>
    <w:rsid w:val="00A1114B"/>
    <w:rsid w:val="00A113A2"/>
    <w:rsid w:val="00A11B7F"/>
    <w:rsid w:val="00A11C98"/>
    <w:rsid w:val="00A126DB"/>
    <w:rsid w:val="00A128FD"/>
    <w:rsid w:val="00A12D70"/>
    <w:rsid w:val="00A13691"/>
    <w:rsid w:val="00A136AB"/>
    <w:rsid w:val="00A152EC"/>
    <w:rsid w:val="00A1597E"/>
    <w:rsid w:val="00A16910"/>
    <w:rsid w:val="00A174C3"/>
    <w:rsid w:val="00A17CC1"/>
    <w:rsid w:val="00A2015B"/>
    <w:rsid w:val="00A20B32"/>
    <w:rsid w:val="00A22ABF"/>
    <w:rsid w:val="00A2306B"/>
    <w:rsid w:val="00A237E6"/>
    <w:rsid w:val="00A23FB6"/>
    <w:rsid w:val="00A2437D"/>
    <w:rsid w:val="00A2701B"/>
    <w:rsid w:val="00A27995"/>
    <w:rsid w:val="00A32677"/>
    <w:rsid w:val="00A32D47"/>
    <w:rsid w:val="00A32FC4"/>
    <w:rsid w:val="00A34179"/>
    <w:rsid w:val="00A342D2"/>
    <w:rsid w:val="00A401FF"/>
    <w:rsid w:val="00A40D67"/>
    <w:rsid w:val="00A41EBF"/>
    <w:rsid w:val="00A428B6"/>
    <w:rsid w:val="00A445FF"/>
    <w:rsid w:val="00A467A5"/>
    <w:rsid w:val="00A477ED"/>
    <w:rsid w:val="00A50057"/>
    <w:rsid w:val="00A50253"/>
    <w:rsid w:val="00A50471"/>
    <w:rsid w:val="00A52499"/>
    <w:rsid w:val="00A54FAA"/>
    <w:rsid w:val="00A55302"/>
    <w:rsid w:val="00A55D00"/>
    <w:rsid w:val="00A568A4"/>
    <w:rsid w:val="00A56A75"/>
    <w:rsid w:val="00A56C88"/>
    <w:rsid w:val="00A5708C"/>
    <w:rsid w:val="00A5758A"/>
    <w:rsid w:val="00A60312"/>
    <w:rsid w:val="00A63F78"/>
    <w:rsid w:val="00A6582A"/>
    <w:rsid w:val="00A661B3"/>
    <w:rsid w:val="00A66599"/>
    <w:rsid w:val="00A70C57"/>
    <w:rsid w:val="00A728E0"/>
    <w:rsid w:val="00A74082"/>
    <w:rsid w:val="00A74728"/>
    <w:rsid w:val="00A74EB8"/>
    <w:rsid w:val="00A80BE1"/>
    <w:rsid w:val="00A80D4D"/>
    <w:rsid w:val="00A80FAA"/>
    <w:rsid w:val="00A8131A"/>
    <w:rsid w:val="00A824D0"/>
    <w:rsid w:val="00A824E4"/>
    <w:rsid w:val="00A8250C"/>
    <w:rsid w:val="00A826F7"/>
    <w:rsid w:val="00A82DD5"/>
    <w:rsid w:val="00A84993"/>
    <w:rsid w:val="00A8542F"/>
    <w:rsid w:val="00A85767"/>
    <w:rsid w:val="00A85F3C"/>
    <w:rsid w:val="00A877CC"/>
    <w:rsid w:val="00A90AE2"/>
    <w:rsid w:val="00A923F8"/>
    <w:rsid w:val="00A92DA3"/>
    <w:rsid w:val="00A9556E"/>
    <w:rsid w:val="00A95B71"/>
    <w:rsid w:val="00A96F58"/>
    <w:rsid w:val="00AA0CFA"/>
    <w:rsid w:val="00AA2CD4"/>
    <w:rsid w:val="00AA39DE"/>
    <w:rsid w:val="00AA681D"/>
    <w:rsid w:val="00AB0C4B"/>
    <w:rsid w:val="00AB1C46"/>
    <w:rsid w:val="00AB2D17"/>
    <w:rsid w:val="00AB3556"/>
    <w:rsid w:val="00AB5203"/>
    <w:rsid w:val="00AB5724"/>
    <w:rsid w:val="00AB6389"/>
    <w:rsid w:val="00AB764C"/>
    <w:rsid w:val="00AC2674"/>
    <w:rsid w:val="00AC3E37"/>
    <w:rsid w:val="00AC500D"/>
    <w:rsid w:val="00AC5A1B"/>
    <w:rsid w:val="00AD06F0"/>
    <w:rsid w:val="00AD08DC"/>
    <w:rsid w:val="00AD14B6"/>
    <w:rsid w:val="00AD1969"/>
    <w:rsid w:val="00AD2174"/>
    <w:rsid w:val="00AD36D9"/>
    <w:rsid w:val="00AD46B8"/>
    <w:rsid w:val="00AD4F08"/>
    <w:rsid w:val="00AD554A"/>
    <w:rsid w:val="00AD586F"/>
    <w:rsid w:val="00AD61DC"/>
    <w:rsid w:val="00AE1CAA"/>
    <w:rsid w:val="00AE3ECE"/>
    <w:rsid w:val="00AE46C4"/>
    <w:rsid w:val="00AE4D4B"/>
    <w:rsid w:val="00AE5BDC"/>
    <w:rsid w:val="00AE5FC7"/>
    <w:rsid w:val="00AE6FAD"/>
    <w:rsid w:val="00AF0C12"/>
    <w:rsid w:val="00AF187F"/>
    <w:rsid w:val="00AF4058"/>
    <w:rsid w:val="00AF52C1"/>
    <w:rsid w:val="00AF56D8"/>
    <w:rsid w:val="00AF7278"/>
    <w:rsid w:val="00AF7419"/>
    <w:rsid w:val="00AF7454"/>
    <w:rsid w:val="00B004FB"/>
    <w:rsid w:val="00B010D2"/>
    <w:rsid w:val="00B017BD"/>
    <w:rsid w:val="00B02E5A"/>
    <w:rsid w:val="00B0457A"/>
    <w:rsid w:val="00B05365"/>
    <w:rsid w:val="00B06471"/>
    <w:rsid w:val="00B07505"/>
    <w:rsid w:val="00B135CF"/>
    <w:rsid w:val="00B139F0"/>
    <w:rsid w:val="00B155F8"/>
    <w:rsid w:val="00B15F6A"/>
    <w:rsid w:val="00B168D4"/>
    <w:rsid w:val="00B16983"/>
    <w:rsid w:val="00B17EA5"/>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B10"/>
    <w:rsid w:val="00B44C11"/>
    <w:rsid w:val="00B45A5A"/>
    <w:rsid w:val="00B47775"/>
    <w:rsid w:val="00B47AC0"/>
    <w:rsid w:val="00B51C97"/>
    <w:rsid w:val="00B52F1B"/>
    <w:rsid w:val="00B53778"/>
    <w:rsid w:val="00B551AF"/>
    <w:rsid w:val="00B55B28"/>
    <w:rsid w:val="00B562B0"/>
    <w:rsid w:val="00B56C06"/>
    <w:rsid w:val="00B5732A"/>
    <w:rsid w:val="00B576E1"/>
    <w:rsid w:val="00B610AE"/>
    <w:rsid w:val="00B6110D"/>
    <w:rsid w:val="00B641A7"/>
    <w:rsid w:val="00B64598"/>
    <w:rsid w:val="00B651B3"/>
    <w:rsid w:val="00B65BBD"/>
    <w:rsid w:val="00B65F68"/>
    <w:rsid w:val="00B6626C"/>
    <w:rsid w:val="00B67129"/>
    <w:rsid w:val="00B71343"/>
    <w:rsid w:val="00B713D4"/>
    <w:rsid w:val="00B720B2"/>
    <w:rsid w:val="00B73F1C"/>
    <w:rsid w:val="00B76F10"/>
    <w:rsid w:val="00B77E51"/>
    <w:rsid w:val="00B80384"/>
    <w:rsid w:val="00B809C3"/>
    <w:rsid w:val="00B835E3"/>
    <w:rsid w:val="00B83973"/>
    <w:rsid w:val="00B8563F"/>
    <w:rsid w:val="00B85BB6"/>
    <w:rsid w:val="00B90660"/>
    <w:rsid w:val="00B9070B"/>
    <w:rsid w:val="00B92E0A"/>
    <w:rsid w:val="00B93B3C"/>
    <w:rsid w:val="00B95055"/>
    <w:rsid w:val="00B953A2"/>
    <w:rsid w:val="00B95E46"/>
    <w:rsid w:val="00B964F0"/>
    <w:rsid w:val="00BA1511"/>
    <w:rsid w:val="00BA5100"/>
    <w:rsid w:val="00BA6482"/>
    <w:rsid w:val="00BB1981"/>
    <w:rsid w:val="00BB341F"/>
    <w:rsid w:val="00BB3761"/>
    <w:rsid w:val="00BB4552"/>
    <w:rsid w:val="00BB4810"/>
    <w:rsid w:val="00BB62F1"/>
    <w:rsid w:val="00BB7062"/>
    <w:rsid w:val="00BB7736"/>
    <w:rsid w:val="00BC0954"/>
    <w:rsid w:val="00BC1EDA"/>
    <w:rsid w:val="00BC2532"/>
    <w:rsid w:val="00BC330A"/>
    <w:rsid w:val="00BC3CCC"/>
    <w:rsid w:val="00BC445B"/>
    <w:rsid w:val="00BC63EE"/>
    <w:rsid w:val="00BC701F"/>
    <w:rsid w:val="00BD04C6"/>
    <w:rsid w:val="00BD07DD"/>
    <w:rsid w:val="00BD21BB"/>
    <w:rsid w:val="00BD2316"/>
    <w:rsid w:val="00BD2CED"/>
    <w:rsid w:val="00BD3C9A"/>
    <w:rsid w:val="00BD4104"/>
    <w:rsid w:val="00BD4EA6"/>
    <w:rsid w:val="00BD5B97"/>
    <w:rsid w:val="00BD606F"/>
    <w:rsid w:val="00BD6656"/>
    <w:rsid w:val="00BD78C9"/>
    <w:rsid w:val="00BE06D0"/>
    <w:rsid w:val="00BE1179"/>
    <w:rsid w:val="00BE2965"/>
    <w:rsid w:val="00BE2A13"/>
    <w:rsid w:val="00BE2A99"/>
    <w:rsid w:val="00BE461A"/>
    <w:rsid w:val="00BE514F"/>
    <w:rsid w:val="00BE5793"/>
    <w:rsid w:val="00BE73EC"/>
    <w:rsid w:val="00BF0AB7"/>
    <w:rsid w:val="00BF1356"/>
    <w:rsid w:val="00BF3623"/>
    <w:rsid w:val="00BF3D0E"/>
    <w:rsid w:val="00BF459D"/>
    <w:rsid w:val="00BF7894"/>
    <w:rsid w:val="00C009AB"/>
    <w:rsid w:val="00C00C95"/>
    <w:rsid w:val="00C017B0"/>
    <w:rsid w:val="00C0275E"/>
    <w:rsid w:val="00C028F0"/>
    <w:rsid w:val="00C05F6E"/>
    <w:rsid w:val="00C06309"/>
    <w:rsid w:val="00C06FC2"/>
    <w:rsid w:val="00C074F7"/>
    <w:rsid w:val="00C07B04"/>
    <w:rsid w:val="00C10951"/>
    <w:rsid w:val="00C1194C"/>
    <w:rsid w:val="00C13490"/>
    <w:rsid w:val="00C13CD1"/>
    <w:rsid w:val="00C1402E"/>
    <w:rsid w:val="00C15A5F"/>
    <w:rsid w:val="00C17536"/>
    <w:rsid w:val="00C179AD"/>
    <w:rsid w:val="00C20D3E"/>
    <w:rsid w:val="00C20DCB"/>
    <w:rsid w:val="00C20E39"/>
    <w:rsid w:val="00C21172"/>
    <w:rsid w:val="00C223DD"/>
    <w:rsid w:val="00C2256B"/>
    <w:rsid w:val="00C24368"/>
    <w:rsid w:val="00C24718"/>
    <w:rsid w:val="00C2652E"/>
    <w:rsid w:val="00C274D6"/>
    <w:rsid w:val="00C277B0"/>
    <w:rsid w:val="00C33169"/>
    <w:rsid w:val="00C338B0"/>
    <w:rsid w:val="00C33C88"/>
    <w:rsid w:val="00C34068"/>
    <w:rsid w:val="00C34E51"/>
    <w:rsid w:val="00C35B2D"/>
    <w:rsid w:val="00C35E90"/>
    <w:rsid w:val="00C37180"/>
    <w:rsid w:val="00C440A9"/>
    <w:rsid w:val="00C453A6"/>
    <w:rsid w:val="00C4563E"/>
    <w:rsid w:val="00C47EC4"/>
    <w:rsid w:val="00C50340"/>
    <w:rsid w:val="00C506B0"/>
    <w:rsid w:val="00C53503"/>
    <w:rsid w:val="00C54B31"/>
    <w:rsid w:val="00C54B65"/>
    <w:rsid w:val="00C5534B"/>
    <w:rsid w:val="00C55F43"/>
    <w:rsid w:val="00C569CF"/>
    <w:rsid w:val="00C571CD"/>
    <w:rsid w:val="00C57225"/>
    <w:rsid w:val="00C57DED"/>
    <w:rsid w:val="00C640E2"/>
    <w:rsid w:val="00C649D3"/>
    <w:rsid w:val="00C65FF3"/>
    <w:rsid w:val="00C66864"/>
    <w:rsid w:val="00C66DAF"/>
    <w:rsid w:val="00C672F8"/>
    <w:rsid w:val="00C70879"/>
    <w:rsid w:val="00C710A5"/>
    <w:rsid w:val="00C722FA"/>
    <w:rsid w:val="00C73168"/>
    <w:rsid w:val="00C73265"/>
    <w:rsid w:val="00C74AD8"/>
    <w:rsid w:val="00C760F0"/>
    <w:rsid w:val="00C80B59"/>
    <w:rsid w:val="00C81B9C"/>
    <w:rsid w:val="00C837C1"/>
    <w:rsid w:val="00C84436"/>
    <w:rsid w:val="00C84B66"/>
    <w:rsid w:val="00C85407"/>
    <w:rsid w:val="00C8542A"/>
    <w:rsid w:val="00C8608D"/>
    <w:rsid w:val="00C8608F"/>
    <w:rsid w:val="00C860E0"/>
    <w:rsid w:val="00C9076A"/>
    <w:rsid w:val="00C92821"/>
    <w:rsid w:val="00C934B9"/>
    <w:rsid w:val="00C93E81"/>
    <w:rsid w:val="00C947F0"/>
    <w:rsid w:val="00C95111"/>
    <w:rsid w:val="00C95723"/>
    <w:rsid w:val="00C9655D"/>
    <w:rsid w:val="00C965E3"/>
    <w:rsid w:val="00C9698B"/>
    <w:rsid w:val="00C96E2E"/>
    <w:rsid w:val="00C9702A"/>
    <w:rsid w:val="00CA1BAE"/>
    <w:rsid w:val="00CA2017"/>
    <w:rsid w:val="00CA3B95"/>
    <w:rsid w:val="00CA4520"/>
    <w:rsid w:val="00CA5707"/>
    <w:rsid w:val="00CA7668"/>
    <w:rsid w:val="00CA778E"/>
    <w:rsid w:val="00CB0F2F"/>
    <w:rsid w:val="00CB4B08"/>
    <w:rsid w:val="00CB5209"/>
    <w:rsid w:val="00CB52B5"/>
    <w:rsid w:val="00CB611E"/>
    <w:rsid w:val="00CC1CD6"/>
    <w:rsid w:val="00CC2344"/>
    <w:rsid w:val="00CC2CFE"/>
    <w:rsid w:val="00CC2D85"/>
    <w:rsid w:val="00CC50E4"/>
    <w:rsid w:val="00CC5CF5"/>
    <w:rsid w:val="00CD0485"/>
    <w:rsid w:val="00CD2914"/>
    <w:rsid w:val="00CD33D0"/>
    <w:rsid w:val="00CD3AAE"/>
    <w:rsid w:val="00CD416D"/>
    <w:rsid w:val="00CD4251"/>
    <w:rsid w:val="00CD5EDF"/>
    <w:rsid w:val="00CD7178"/>
    <w:rsid w:val="00CD7B65"/>
    <w:rsid w:val="00CD7C99"/>
    <w:rsid w:val="00CE0B95"/>
    <w:rsid w:val="00CE1907"/>
    <w:rsid w:val="00CE2D5C"/>
    <w:rsid w:val="00CE3F13"/>
    <w:rsid w:val="00CE4C8F"/>
    <w:rsid w:val="00CE59A7"/>
    <w:rsid w:val="00CE5D5F"/>
    <w:rsid w:val="00CE71B7"/>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1232"/>
    <w:rsid w:val="00D24657"/>
    <w:rsid w:val="00D24DB5"/>
    <w:rsid w:val="00D271CE"/>
    <w:rsid w:val="00D27DE0"/>
    <w:rsid w:val="00D3280C"/>
    <w:rsid w:val="00D32D14"/>
    <w:rsid w:val="00D331E7"/>
    <w:rsid w:val="00D33A3E"/>
    <w:rsid w:val="00D33CA2"/>
    <w:rsid w:val="00D3405A"/>
    <w:rsid w:val="00D349EB"/>
    <w:rsid w:val="00D35655"/>
    <w:rsid w:val="00D35D1D"/>
    <w:rsid w:val="00D40A45"/>
    <w:rsid w:val="00D40AE8"/>
    <w:rsid w:val="00D4170B"/>
    <w:rsid w:val="00D41E62"/>
    <w:rsid w:val="00D4572E"/>
    <w:rsid w:val="00D45FE0"/>
    <w:rsid w:val="00D4728F"/>
    <w:rsid w:val="00D47A02"/>
    <w:rsid w:val="00D51B79"/>
    <w:rsid w:val="00D52C16"/>
    <w:rsid w:val="00D543A2"/>
    <w:rsid w:val="00D54EA6"/>
    <w:rsid w:val="00D56105"/>
    <w:rsid w:val="00D562DF"/>
    <w:rsid w:val="00D56DB5"/>
    <w:rsid w:val="00D57D89"/>
    <w:rsid w:val="00D60325"/>
    <w:rsid w:val="00D606FC"/>
    <w:rsid w:val="00D613D2"/>
    <w:rsid w:val="00D615A8"/>
    <w:rsid w:val="00D617FF"/>
    <w:rsid w:val="00D62C02"/>
    <w:rsid w:val="00D64720"/>
    <w:rsid w:val="00D66BE8"/>
    <w:rsid w:val="00D71184"/>
    <w:rsid w:val="00D711CF"/>
    <w:rsid w:val="00D721DA"/>
    <w:rsid w:val="00D73802"/>
    <w:rsid w:val="00D742BD"/>
    <w:rsid w:val="00D75775"/>
    <w:rsid w:val="00D75DF5"/>
    <w:rsid w:val="00D80341"/>
    <w:rsid w:val="00D80E63"/>
    <w:rsid w:val="00D842BD"/>
    <w:rsid w:val="00D851C5"/>
    <w:rsid w:val="00D85724"/>
    <w:rsid w:val="00D86318"/>
    <w:rsid w:val="00D869BB"/>
    <w:rsid w:val="00D86BFB"/>
    <w:rsid w:val="00D91356"/>
    <w:rsid w:val="00D91736"/>
    <w:rsid w:val="00D958AC"/>
    <w:rsid w:val="00D95A36"/>
    <w:rsid w:val="00D95BF6"/>
    <w:rsid w:val="00D96319"/>
    <w:rsid w:val="00D979B0"/>
    <w:rsid w:val="00DA1BB9"/>
    <w:rsid w:val="00DA233E"/>
    <w:rsid w:val="00DA2B26"/>
    <w:rsid w:val="00DA2E1F"/>
    <w:rsid w:val="00DA3068"/>
    <w:rsid w:val="00DA62E9"/>
    <w:rsid w:val="00DA7E93"/>
    <w:rsid w:val="00DB0668"/>
    <w:rsid w:val="00DB1016"/>
    <w:rsid w:val="00DB11B6"/>
    <w:rsid w:val="00DB15E3"/>
    <w:rsid w:val="00DB2829"/>
    <w:rsid w:val="00DB4063"/>
    <w:rsid w:val="00DB4CA8"/>
    <w:rsid w:val="00DB6282"/>
    <w:rsid w:val="00DC116E"/>
    <w:rsid w:val="00DC19A6"/>
    <w:rsid w:val="00DC1E0C"/>
    <w:rsid w:val="00DC3A73"/>
    <w:rsid w:val="00DC4BB1"/>
    <w:rsid w:val="00DC6710"/>
    <w:rsid w:val="00DC7D5F"/>
    <w:rsid w:val="00DD04D1"/>
    <w:rsid w:val="00DD2841"/>
    <w:rsid w:val="00DD4764"/>
    <w:rsid w:val="00DD5568"/>
    <w:rsid w:val="00DD5C08"/>
    <w:rsid w:val="00DD5E76"/>
    <w:rsid w:val="00DD690D"/>
    <w:rsid w:val="00DD6D3C"/>
    <w:rsid w:val="00DD73B8"/>
    <w:rsid w:val="00DE0215"/>
    <w:rsid w:val="00DE0CF4"/>
    <w:rsid w:val="00DE0D46"/>
    <w:rsid w:val="00DE230B"/>
    <w:rsid w:val="00DE298D"/>
    <w:rsid w:val="00DE5FCC"/>
    <w:rsid w:val="00DE720E"/>
    <w:rsid w:val="00DE7C28"/>
    <w:rsid w:val="00DF2158"/>
    <w:rsid w:val="00DF25DB"/>
    <w:rsid w:val="00DF34C0"/>
    <w:rsid w:val="00DF3599"/>
    <w:rsid w:val="00DF47B9"/>
    <w:rsid w:val="00DF4F0A"/>
    <w:rsid w:val="00DF5CFC"/>
    <w:rsid w:val="00DF72B8"/>
    <w:rsid w:val="00DF7B1C"/>
    <w:rsid w:val="00DF7D3D"/>
    <w:rsid w:val="00DF7F52"/>
    <w:rsid w:val="00E01842"/>
    <w:rsid w:val="00E02C68"/>
    <w:rsid w:val="00E03E3D"/>
    <w:rsid w:val="00E04B50"/>
    <w:rsid w:val="00E06D6B"/>
    <w:rsid w:val="00E06DD8"/>
    <w:rsid w:val="00E07470"/>
    <w:rsid w:val="00E10A4F"/>
    <w:rsid w:val="00E126E3"/>
    <w:rsid w:val="00E12D60"/>
    <w:rsid w:val="00E14588"/>
    <w:rsid w:val="00E148D8"/>
    <w:rsid w:val="00E14D00"/>
    <w:rsid w:val="00E150A8"/>
    <w:rsid w:val="00E157BA"/>
    <w:rsid w:val="00E15B43"/>
    <w:rsid w:val="00E161FD"/>
    <w:rsid w:val="00E1646B"/>
    <w:rsid w:val="00E167CC"/>
    <w:rsid w:val="00E17261"/>
    <w:rsid w:val="00E21E03"/>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5354"/>
    <w:rsid w:val="00E45B83"/>
    <w:rsid w:val="00E4612B"/>
    <w:rsid w:val="00E46AE6"/>
    <w:rsid w:val="00E4710D"/>
    <w:rsid w:val="00E5108D"/>
    <w:rsid w:val="00E52610"/>
    <w:rsid w:val="00E548A7"/>
    <w:rsid w:val="00E55031"/>
    <w:rsid w:val="00E55360"/>
    <w:rsid w:val="00E5540C"/>
    <w:rsid w:val="00E55FF1"/>
    <w:rsid w:val="00E56224"/>
    <w:rsid w:val="00E5637B"/>
    <w:rsid w:val="00E56CF0"/>
    <w:rsid w:val="00E56E5D"/>
    <w:rsid w:val="00E579BE"/>
    <w:rsid w:val="00E57BFC"/>
    <w:rsid w:val="00E60433"/>
    <w:rsid w:val="00E624A9"/>
    <w:rsid w:val="00E62B2C"/>
    <w:rsid w:val="00E62BEF"/>
    <w:rsid w:val="00E62E14"/>
    <w:rsid w:val="00E655F8"/>
    <w:rsid w:val="00E65C8D"/>
    <w:rsid w:val="00E66BD6"/>
    <w:rsid w:val="00E675F6"/>
    <w:rsid w:val="00E70639"/>
    <w:rsid w:val="00E70659"/>
    <w:rsid w:val="00E72173"/>
    <w:rsid w:val="00E72536"/>
    <w:rsid w:val="00E726E0"/>
    <w:rsid w:val="00E727E5"/>
    <w:rsid w:val="00E72FBE"/>
    <w:rsid w:val="00E73241"/>
    <w:rsid w:val="00E7329A"/>
    <w:rsid w:val="00E73885"/>
    <w:rsid w:val="00E7429D"/>
    <w:rsid w:val="00E74DCD"/>
    <w:rsid w:val="00E760D0"/>
    <w:rsid w:val="00E768E7"/>
    <w:rsid w:val="00E76B74"/>
    <w:rsid w:val="00E805CA"/>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39E0"/>
    <w:rsid w:val="00E93F03"/>
    <w:rsid w:val="00E94CED"/>
    <w:rsid w:val="00E95088"/>
    <w:rsid w:val="00E9582E"/>
    <w:rsid w:val="00E95E65"/>
    <w:rsid w:val="00E97729"/>
    <w:rsid w:val="00EA192E"/>
    <w:rsid w:val="00EA30F2"/>
    <w:rsid w:val="00EA51B6"/>
    <w:rsid w:val="00EA6E2D"/>
    <w:rsid w:val="00EA7727"/>
    <w:rsid w:val="00EB09F7"/>
    <w:rsid w:val="00EB0D21"/>
    <w:rsid w:val="00EB14EF"/>
    <w:rsid w:val="00EB3086"/>
    <w:rsid w:val="00EB31DF"/>
    <w:rsid w:val="00EB3BCC"/>
    <w:rsid w:val="00EB60FA"/>
    <w:rsid w:val="00EB656B"/>
    <w:rsid w:val="00EB6A99"/>
    <w:rsid w:val="00EB7304"/>
    <w:rsid w:val="00EB7EF8"/>
    <w:rsid w:val="00EC0477"/>
    <w:rsid w:val="00EC36B1"/>
    <w:rsid w:val="00EC3FB7"/>
    <w:rsid w:val="00EC469E"/>
    <w:rsid w:val="00EC7B60"/>
    <w:rsid w:val="00ED0540"/>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6980"/>
    <w:rsid w:val="00F11660"/>
    <w:rsid w:val="00F1249A"/>
    <w:rsid w:val="00F12A79"/>
    <w:rsid w:val="00F12FC9"/>
    <w:rsid w:val="00F15CB2"/>
    <w:rsid w:val="00F15F59"/>
    <w:rsid w:val="00F161F2"/>
    <w:rsid w:val="00F166BD"/>
    <w:rsid w:val="00F17957"/>
    <w:rsid w:val="00F21128"/>
    <w:rsid w:val="00F211BD"/>
    <w:rsid w:val="00F23418"/>
    <w:rsid w:val="00F23A4A"/>
    <w:rsid w:val="00F265C8"/>
    <w:rsid w:val="00F2711D"/>
    <w:rsid w:val="00F30487"/>
    <w:rsid w:val="00F30C02"/>
    <w:rsid w:val="00F314D2"/>
    <w:rsid w:val="00F32B7B"/>
    <w:rsid w:val="00F32D54"/>
    <w:rsid w:val="00F34562"/>
    <w:rsid w:val="00F34DBA"/>
    <w:rsid w:val="00F34E51"/>
    <w:rsid w:val="00F354F5"/>
    <w:rsid w:val="00F356E4"/>
    <w:rsid w:val="00F37B1E"/>
    <w:rsid w:val="00F43ED8"/>
    <w:rsid w:val="00F4405B"/>
    <w:rsid w:val="00F47638"/>
    <w:rsid w:val="00F5081C"/>
    <w:rsid w:val="00F50F61"/>
    <w:rsid w:val="00F51702"/>
    <w:rsid w:val="00F51BC0"/>
    <w:rsid w:val="00F51F34"/>
    <w:rsid w:val="00F54497"/>
    <w:rsid w:val="00F544A5"/>
    <w:rsid w:val="00F55C34"/>
    <w:rsid w:val="00F563A0"/>
    <w:rsid w:val="00F565AC"/>
    <w:rsid w:val="00F56892"/>
    <w:rsid w:val="00F56FDE"/>
    <w:rsid w:val="00F60505"/>
    <w:rsid w:val="00F6050D"/>
    <w:rsid w:val="00F612D9"/>
    <w:rsid w:val="00F62106"/>
    <w:rsid w:val="00F62BD5"/>
    <w:rsid w:val="00F62C92"/>
    <w:rsid w:val="00F66C1B"/>
    <w:rsid w:val="00F67CD7"/>
    <w:rsid w:val="00F7258E"/>
    <w:rsid w:val="00F72C4A"/>
    <w:rsid w:val="00F72ECD"/>
    <w:rsid w:val="00F738A8"/>
    <w:rsid w:val="00F75B37"/>
    <w:rsid w:val="00F75BA4"/>
    <w:rsid w:val="00F77915"/>
    <w:rsid w:val="00F80E94"/>
    <w:rsid w:val="00F829DE"/>
    <w:rsid w:val="00F83694"/>
    <w:rsid w:val="00F83E27"/>
    <w:rsid w:val="00F854E6"/>
    <w:rsid w:val="00F87835"/>
    <w:rsid w:val="00F87A0D"/>
    <w:rsid w:val="00F90DB7"/>
    <w:rsid w:val="00F92FDF"/>
    <w:rsid w:val="00FA13C1"/>
    <w:rsid w:val="00FA21C3"/>
    <w:rsid w:val="00FA2212"/>
    <w:rsid w:val="00FA2E88"/>
    <w:rsid w:val="00FA37F5"/>
    <w:rsid w:val="00FB0F0F"/>
    <w:rsid w:val="00FB2199"/>
    <w:rsid w:val="00FB2EBE"/>
    <w:rsid w:val="00FB4255"/>
    <w:rsid w:val="00FB4859"/>
    <w:rsid w:val="00FB4C80"/>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BF0"/>
    <w:rsid w:val="00FC73E7"/>
    <w:rsid w:val="00FD038B"/>
    <w:rsid w:val="00FD0F12"/>
    <w:rsid w:val="00FD18AD"/>
    <w:rsid w:val="00FD24E3"/>
    <w:rsid w:val="00FD3FC0"/>
    <w:rsid w:val="00FE0189"/>
    <w:rsid w:val="00FE0C09"/>
    <w:rsid w:val="00FE1B06"/>
    <w:rsid w:val="00FE1EBB"/>
    <w:rsid w:val="00FE2F97"/>
    <w:rsid w:val="00FE3011"/>
    <w:rsid w:val="00FE4D1E"/>
    <w:rsid w:val="00FE4FA7"/>
    <w:rsid w:val="00FE53BF"/>
    <w:rsid w:val="00FE63E0"/>
    <w:rsid w:val="00FE6789"/>
    <w:rsid w:val="00FF0023"/>
    <w:rsid w:val="00FF0987"/>
    <w:rsid w:val="00FF21D7"/>
    <w:rsid w:val="00FF389B"/>
    <w:rsid w:val="00FF5A4E"/>
    <w:rsid w:val="00FF5C2B"/>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E7431"/>
  <w15:docId w15:val="{96757C56-0C1E-4B29-81E8-C256075A0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3A5A"/>
    <w:rPr>
      <w:rFonts w:ascii="VNtimes new roman" w:hAnsi="VNtimes new roman"/>
      <w:sz w:val="28"/>
      <w:szCs w:val="24"/>
    </w:rPr>
  </w:style>
  <w:style w:type="paragraph" w:styleId="Heading1">
    <w:name w:val="heading 1"/>
    <w:basedOn w:val="Normal"/>
    <w:next w:val="Normal"/>
    <w:link w:val="Heading1Char"/>
    <w:uiPriority w:val="9"/>
    <w:qFormat/>
    <w:pPr>
      <w:keepNext/>
      <w:outlineLvl w:val="0"/>
    </w:pPr>
    <w:rPr>
      <w:i/>
      <w:iCs/>
    </w:rPr>
  </w:style>
  <w:style w:type="paragraph" w:styleId="Heading2">
    <w:name w:val="heading 2"/>
    <w:basedOn w:val="Normal"/>
    <w:next w:val="Normal"/>
    <w:link w:val="Heading2Char"/>
    <w:qFormat/>
    <w:pPr>
      <w:keepNext/>
      <w:spacing w:before="300"/>
      <w:jc w:val="center"/>
      <w:outlineLvl w:val="1"/>
    </w:pPr>
    <w:rPr>
      <w:rFonts w:ascii="VNnew Century Schoolbook" w:hAnsi="VNnew Century Schoolbook"/>
      <w:b/>
      <w:bCs/>
      <w:sz w:val="56"/>
    </w:rPr>
  </w:style>
  <w:style w:type="paragraph" w:styleId="Heading3">
    <w:name w:val="heading 3"/>
    <w:basedOn w:val="Normal"/>
    <w:next w:val="Normal"/>
    <w:link w:val="Heading3Char"/>
    <w:qFormat/>
    <w:rsid w:val="00FC6BF0"/>
    <w:pPr>
      <w:keepNext/>
      <w:spacing w:before="240" w:after="60"/>
      <w:outlineLvl w:val="2"/>
    </w:pPr>
    <w:rPr>
      <w:rFonts w:ascii="Cambria" w:hAnsi="Cambria"/>
      <w:b/>
      <w:bCs/>
      <w:sz w:val="26"/>
      <w:szCs w:val="26"/>
    </w:rPr>
  </w:style>
  <w:style w:type="paragraph" w:styleId="Heading4">
    <w:name w:val="heading 4"/>
    <w:basedOn w:val="Normal"/>
    <w:next w:val="Normal"/>
    <w:qFormat/>
    <w:pPr>
      <w:keepNext/>
      <w:jc w:val="center"/>
      <w:outlineLvl w:val="3"/>
    </w:pPr>
    <w:rPr>
      <w:rFonts w:ascii="VNswitzerlandInserat" w:hAnsi="VNswitzerlandInserat"/>
      <w:sz w:val="56"/>
    </w:rPr>
  </w:style>
  <w:style w:type="paragraph" w:styleId="Heading5">
    <w:name w:val="heading 5"/>
    <w:basedOn w:val="Normal"/>
    <w:next w:val="Normal"/>
    <w:link w:val="Heading5Char"/>
    <w:qFormat/>
    <w:rsid w:val="005E587B"/>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D04D1"/>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DD04D1"/>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DD04D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DD04D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rFonts w:ascii="Times New Roman" w:hAnsi="Times New Roman"/>
      <w:b/>
      <w:sz w:val="22"/>
      <w:szCs w:val="20"/>
    </w:rPr>
  </w:style>
  <w:style w:type="paragraph" w:styleId="TOC1">
    <w:name w:val="toc 1"/>
    <w:basedOn w:val="Normal"/>
    <w:next w:val="Normal"/>
    <w:autoRedefine/>
    <w:uiPriority w:val="39"/>
    <w:rsid w:val="005A67CC"/>
    <w:pPr>
      <w:tabs>
        <w:tab w:val="right" w:leader="dot" w:pos="9072"/>
      </w:tabs>
      <w:spacing w:before="80" w:after="80"/>
      <w:jc w:val="center"/>
    </w:pPr>
    <w:rPr>
      <w:rFonts w:ascii="Times New Roman" w:hAnsi="Times New Roman"/>
      <w:b/>
      <w:sz w:val="40"/>
      <w:szCs w:val="40"/>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link w:val="ListParagraphChar"/>
    <w:uiPriority w:val="1"/>
    <w:qFormat/>
    <w:rsid w:val="00591DE4"/>
    <w:pPr>
      <w:ind w:left="720"/>
    </w:pPr>
  </w:style>
  <w:style w:type="character" w:customStyle="1" w:styleId="notranslate">
    <w:name w:val="notranslate"/>
    <w:rsid w:val="007C138C"/>
  </w:style>
  <w:style w:type="character" w:customStyle="1" w:styleId="Heading1Char">
    <w:name w:val="Heading 1 Char"/>
    <w:link w:val="Heading1"/>
    <w:uiPriority w:val="9"/>
    <w:rsid w:val="00CD5EDF"/>
    <w:rPr>
      <w:rFonts w:ascii="VNtimes new roman" w:hAnsi="VNtimes new roman"/>
      <w:i/>
      <w:iCs/>
      <w:sz w:val="28"/>
      <w:szCs w:val="24"/>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link w:val="Heading3"/>
    <w:rsid w:val="00FC6BF0"/>
    <w:rPr>
      <w:rFonts w:ascii="Cambria" w:eastAsia="Times New Roman" w:hAnsi="Cambria" w:cs="Times New Roman"/>
      <w:b/>
      <w:bCs/>
      <w:sz w:val="26"/>
      <w:szCs w:val="26"/>
    </w:rPr>
  </w:style>
  <w:style w:type="character" w:customStyle="1" w:styleId="Heading5Char">
    <w:name w:val="Heading 5 Char"/>
    <w:link w:val="Heading5"/>
    <w:rsid w:val="005E587B"/>
    <w:rPr>
      <w:rFonts w:ascii="Calibri" w:eastAsia="Times New Roman" w:hAnsi="Calibri" w:cs="Times New Roman"/>
      <w:b/>
      <w:bCs/>
      <w:i/>
      <w:iCs/>
      <w:sz w:val="26"/>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rFonts w:ascii="Times New Roman" w:hAnsi="Times New Roman"/>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jc w:val="both"/>
    </w:pPr>
    <w:rPr>
      <w:rFonts w:ascii="Times New Roman" w:hAnsi="Times New Roman"/>
      <w:sz w:val="26"/>
      <w:szCs w:val="20"/>
    </w:rPr>
  </w:style>
  <w:style w:type="paragraph" w:styleId="TOC2">
    <w:name w:val="toc 2"/>
    <w:basedOn w:val="Normal"/>
    <w:next w:val="Normal"/>
    <w:autoRedefine/>
    <w:uiPriority w:val="39"/>
    <w:rsid w:val="00D721DA"/>
    <w:pPr>
      <w:tabs>
        <w:tab w:val="left" w:pos="1120"/>
        <w:tab w:val="right" w:leader="dot" w:pos="9072"/>
      </w:tabs>
      <w:spacing w:before="80" w:after="80" w:line="312" w:lineRule="auto"/>
      <w:ind w:left="851" w:hanging="311"/>
      <w:jc w:val="both"/>
    </w:pPr>
    <w:rPr>
      <w:rFonts w:ascii="Times New Roman" w:hAnsi="Times New Roman"/>
      <w:noProof/>
    </w:rPr>
  </w:style>
  <w:style w:type="paragraph" w:styleId="TOC3">
    <w:name w:val="toc 3"/>
    <w:basedOn w:val="Normal"/>
    <w:next w:val="Normal"/>
    <w:autoRedefine/>
    <w:uiPriority w:val="39"/>
    <w:rsid w:val="00770795"/>
    <w:pPr>
      <w:tabs>
        <w:tab w:val="left" w:pos="426"/>
        <w:tab w:val="left" w:pos="1260"/>
        <w:tab w:val="left" w:pos="1440"/>
        <w:tab w:val="right" w:leader="dot" w:pos="9072"/>
      </w:tabs>
      <w:spacing w:before="80" w:after="80" w:line="312" w:lineRule="auto"/>
      <w:ind w:left="1080" w:hanging="180"/>
      <w:jc w:val="both"/>
    </w:pPr>
  </w:style>
  <w:style w:type="paragraph" w:styleId="TOC4">
    <w:name w:val="toc 4"/>
    <w:basedOn w:val="Normal"/>
    <w:next w:val="Normal"/>
    <w:autoRedefine/>
    <w:uiPriority w:val="39"/>
    <w:rsid w:val="0011494A"/>
    <w:pPr>
      <w:ind w:left="840"/>
    </w:pPr>
  </w:style>
  <w:style w:type="paragraph" w:styleId="TOC5">
    <w:name w:val="toc 5"/>
    <w:basedOn w:val="Normal"/>
    <w:next w:val="Normal"/>
    <w:autoRedefine/>
    <w:uiPriority w:val="39"/>
    <w:rsid w:val="0011494A"/>
    <w:pPr>
      <w:ind w:left="1120"/>
    </w:pPr>
  </w:style>
  <w:style w:type="paragraph" w:styleId="TOCHeading">
    <w:name w:val="TOC Heading"/>
    <w:basedOn w:val="Heading1"/>
    <w:next w:val="Normal"/>
    <w:uiPriority w:val="39"/>
    <w:unhideWhenUsed/>
    <w:qFormat/>
    <w:rsid w:val="0011494A"/>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unhideWhenUsed/>
    <w:qFormat/>
    <w:rsid w:val="001B7543"/>
    <w:pPr>
      <w:spacing w:after="200"/>
    </w:pPr>
    <w:rPr>
      <w:b/>
      <w:bCs/>
      <w:color w:val="5B9BD5" w:themeColor="accent1"/>
      <w:sz w:val="18"/>
      <w:szCs w:val="18"/>
    </w:rPr>
  </w:style>
  <w:style w:type="paragraph" w:styleId="TableofFigures">
    <w:name w:val="table of figures"/>
    <w:basedOn w:val="Normal"/>
    <w:next w:val="Normal"/>
    <w:uiPriority w:val="99"/>
    <w:rsid w:val="001C342F"/>
  </w:style>
  <w:style w:type="paragraph" w:customStyle="1" w:styleId="StyleHeading2TimesNewRoman14pt">
    <w:name w:val="Style Heading 2 + Times New Roman 14 pt"/>
    <w:basedOn w:val="Heading2"/>
    <w:autoRedefine/>
    <w:rsid w:val="0038754C"/>
    <w:pPr>
      <w:spacing w:before="360" w:after="80"/>
      <w:jc w:val="left"/>
    </w:pPr>
    <w:rPr>
      <w:rFonts w:ascii="Times New Roman" w:hAnsi="Times New Roman"/>
      <w:sz w:val="28"/>
    </w:rPr>
  </w:style>
  <w:style w:type="paragraph" w:customStyle="1" w:styleId="StyleHeading3TimesNewRomanJustifiedAfter4ptLinesp">
    <w:name w:val="Style Heading 3 + Times New Roman Justified After:  4 pt Line sp..."/>
    <w:basedOn w:val="Heading3"/>
    <w:rsid w:val="004F457D"/>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rsid w:val="004F457D"/>
    <w:pPr>
      <w:spacing w:before="360"/>
      <w:jc w:val="left"/>
    </w:pPr>
    <w:rPr>
      <w:rFonts w:ascii="Times New Roman" w:hAnsi="Times New Roman"/>
      <w:sz w:val="28"/>
    </w:rPr>
  </w:style>
  <w:style w:type="paragraph" w:customStyle="1" w:styleId="StyleHeading3TimesNewRomanJustifiedBefore4ptAfter">
    <w:name w:val="Style Heading 3 + Times New Roman Justified Before:  4 pt After:..."/>
    <w:basedOn w:val="Heading3"/>
    <w:rsid w:val="004F457D"/>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autoRedefine/>
    <w:rsid w:val="005750D2"/>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autoRedefine/>
    <w:rsid w:val="00274D00"/>
    <w:pPr>
      <w:spacing w:before="240" w:after="80" w:line="312" w:lineRule="auto"/>
      <w:jc w:val="left"/>
    </w:pPr>
    <w:rPr>
      <w:rFonts w:ascii="Times New Roman" w:hAnsi="Times New Roman"/>
      <w:sz w:val="28"/>
      <w:szCs w:val="20"/>
    </w:rPr>
  </w:style>
  <w:style w:type="paragraph" w:styleId="Revision">
    <w:name w:val="Revision"/>
    <w:hidden/>
    <w:uiPriority w:val="99"/>
    <w:semiHidden/>
    <w:rsid w:val="00320C61"/>
    <w:rPr>
      <w:rFonts w:ascii="VNtimes new roman" w:hAnsi="VNtimes new roman"/>
      <w:sz w:val="28"/>
      <w:szCs w:val="24"/>
    </w:rPr>
  </w:style>
  <w:style w:type="character" w:customStyle="1" w:styleId="ListParagraphChar">
    <w:name w:val="List Paragraph Char"/>
    <w:link w:val="ListParagraph"/>
    <w:uiPriority w:val="1"/>
    <w:locked/>
    <w:rsid w:val="003D0256"/>
    <w:rPr>
      <w:rFonts w:ascii="VNtimes new roman" w:hAnsi="VNtimes new roman"/>
      <w:sz w:val="28"/>
      <w:szCs w:val="24"/>
    </w:rPr>
  </w:style>
  <w:style w:type="character" w:customStyle="1" w:styleId="Heading2Char">
    <w:name w:val="Heading 2 Char"/>
    <w:basedOn w:val="DefaultParagraphFont"/>
    <w:link w:val="Heading2"/>
    <w:rsid w:val="0021312D"/>
    <w:rPr>
      <w:rFonts w:ascii="VNnew Century Schoolbook" w:hAnsi="VNnew Century Schoolbook"/>
      <w:b/>
      <w:bCs/>
      <w:sz w:val="56"/>
      <w:szCs w:val="24"/>
    </w:rPr>
  </w:style>
  <w:style w:type="character" w:customStyle="1" w:styleId="Heading6Char">
    <w:name w:val="Heading 6 Char"/>
    <w:basedOn w:val="DefaultParagraphFont"/>
    <w:link w:val="Heading6"/>
    <w:semiHidden/>
    <w:rsid w:val="00DD04D1"/>
    <w:rPr>
      <w:rFonts w:asciiTheme="majorHAnsi" w:eastAsiaTheme="majorEastAsia" w:hAnsiTheme="majorHAnsi" w:cstheme="majorBidi"/>
      <w:color w:val="1F4D78" w:themeColor="accent1" w:themeShade="7F"/>
      <w:sz w:val="28"/>
      <w:szCs w:val="24"/>
    </w:rPr>
  </w:style>
  <w:style w:type="character" w:customStyle="1" w:styleId="Heading7Char">
    <w:name w:val="Heading 7 Char"/>
    <w:basedOn w:val="DefaultParagraphFont"/>
    <w:link w:val="Heading7"/>
    <w:semiHidden/>
    <w:rsid w:val="00DD04D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semiHidden/>
    <w:rsid w:val="00DD04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D04D1"/>
    <w:rPr>
      <w:rFonts w:asciiTheme="majorHAnsi" w:eastAsiaTheme="majorEastAsia" w:hAnsiTheme="majorHAnsi" w:cstheme="majorBidi"/>
      <w:i/>
      <w:iCs/>
      <w:color w:val="272727" w:themeColor="text1" w:themeTint="D8"/>
      <w:sz w:val="21"/>
      <w:szCs w:val="21"/>
    </w:rPr>
  </w:style>
  <w:style w:type="character" w:customStyle="1" w:styleId="UnresolvedMention1">
    <w:name w:val="Unresolved Mention1"/>
    <w:basedOn w:val="DefaultParagraphFont"/>
    <w:uiPriority w:val="99"/>
    <w:semiHidden/>
    <w:unhideWhenUsed/>
    <w:rsid w:val="00DD04D1"/>
    <w:rPr>
      <w:color w:val="605E5C"/>
      <w:shd w:val="clear" w:color="auto" w:fill="E1DFDD"/>
    </w:rPr>
  </w:style>
  <w:style w:type="character" w:customStyle="1" w:styleId="gd">
    <w:name w:val="gd"/>
    <w:basedOn w:val="DefaultParagraphFont"/>
    <w:rsid w:val="00310D02"/>
  </w:style>
  <w:style w:type="character" w:styleId="FollowedHyperlink">
    <w:name w:val="FollowedHyperlink"/>
    <w:basedOn w:val="DefaultParagraphFont"/>
    <w:semiHidden/>
    <w:unhideWhenUsed/>
    <w:rsid w:val="008C269B"/>
    <w:rPr>
      <w:color w:val="954F72" w:themeColor="followedHyperlink"/>
      <w:u w:val="single"/>
    </w:rPr>
  </w:style>
  <w:style w:type="character" w:styleId="CommentReference">
    <w:name w:val="annotation reference"/>
    <w:basedOn w:val="DefaultParagraphFont"/>
    <w:semiHidden/>
    <w:unhideWhenUsed/>
    <w:rsid w:val="003F03A7"/>
    <w:rPr>
      <w:sz w:val="16"/>
      <w:szCs w:val="16"/>
    </w:rPr>
  </w:style>
  <w:style w:type="paragraph" w:styleId="CommentText">
    <w:name w:val="annotation text"/>
    <w:basedOn w:val="Normal"/>
    <w:link w:val="CommentTextChar"/>
    <w:semiHidden/>
    <w:unhideWhenUsed/>
    <w:rsid w:val="003F03A7"/>
    <w:rPr>
      <w:sz w:val="20"/>
      <w:szCs w:val="20"/>
    </w:rPr>
  </w:style>
  <w:style w:type="character" w:customStyle="1" w:styleId="CommentTextChar">
    <w:name w:val="Comment Text Char"/>
    <w:basedOn w:val="DefaultParagraphFont"/>
    <w:link w:val="CommentText"/>
    <w:semiHidden/>
    <w:rsid w:val="003F03A7"/>
    <w:rPr>
      <w:rFonts w:ascii="VNtimes new roman" w:hAnsi="VNtimes new roman"/>
    </w:rPr>
  </w:style>
  <w:style w:type="paragraph" w:styleId="CommentSubject">
    <w:name w:val="annotation subject"/>
    <w:basedOn w:val="CommentText"/>
    <w:next w:val="CommentText"/>
    <w:link w:val="CommentSubjectChar"/>
    <w:semiHidden/>
    <w:unhideWhenUsed/>
    <w:rsid w:val="003F03A7"/>
    <w:rPr>
      <w:b/>
      <w:bCs/>
    </w:rPr>
  </w:style>
  <w:style w:type="character" w:customStyle="1" w:styleId="CommentSubjectChar">
    <w:name w:val="Comment Subject Char"/>
    <w:basedOn w:val="CommentTextChar"/>
    <w:link w:val="CommentSubject"/>
    <w:semiHidden/>
    <w:rsid w:val="003F03A7"/>
    <w:rPr>
      <w:rFonts w:ascii="VNtimes new roman" w:hAnsi="VNtimes new roman"/>
      <w:b/>
      <w:bCs/>
    </w:rPr>
  </w:style>
  <w:style w:type="character" w:styleId="UnresolvedMention">
    <w:name w:val="Unresolved Mention"/>
    <w:basedOn w:val="DefaultParagraphFont"/>
    <w:uiPriority w:val="99"/>
    <w:semiHidden/>
    <w:unhideWhenUsed/>
    <w:rsid w:val="007935C6"/>
    <w:rPr>
      <w:color w:val="605E5C"/>
      <w:shd w:val="clear" w:color="auto" w:fill="E1DFDD"/>
    </w:rPr>
  </w:style>
  <w:style w:type="paragraph" w:styleId="FootnoteText">
    <w:name w:val="footnote text"/>
    <w:basedOn w:val="Normal"/>
    <w:link w:val="FootnoteTextChar"/>
    <w:semiHidden/>
    <w:unhideWhenUsed/>
    <w:rsid w:val="00F30487"/>
    <w:rPr>
      <w:sz w:val="20"/>
      <w:szCs w:val="20"/>
    </w:rPr>
  </w:style>
  <w:style w:type="character" w:customStyle="1" w:styleId="FootnoteTextChar">
    <w:name w:val="Footnote Text Char"/>
    <w:basedOn w:val="DefaultParagraphFont"/>
    <w:link w:val="FootnoteText"/>
    <w:semiHidden/>
    <w:rsid w:val="00F30487"/>
    <w:rPr>
      <w:rFonts w:ascii="VNtimes new roman" w:hAnsi="VNtimes new roman"/>
    </w:rPr>
  </w:style>
  <w:style w:type="character" w:styleId="FootnoteReference">
    <w:name w:val="footnote reference"/>
    <w:basedOn w:val="DefaultParagraphFont"/>
    <w:semiHidden/>
    <w:unhideWhenUsed/>
    <w:rsid w:val="00F30487"/>
    <w:rPr>
      <w:vertAlign w:val="superscript"/>
    </w:rPr>
  </w:style>
  <w:style w:type="paragraph" w:styleId="EndnoteText">
    <w:name w:val="endnote text"/>
    <w:basedOn w:val="Normal"/>
    <w:link w:val="EndnoteTextChar"/>
    <w:semiHidden/>
    <w:unhideWhenUsed/>
    <w:rsid w:val="00F30487"/>
    <w:rPr>
      <w:sz w:val="20"/>
      <w:szCs w:val="20"/>
    </w:rPr>
  </w:style>
  <w:style w:type="character" w:customStyle="1" w:styleId="EndnoteTextChar">
    <w:name w:val="Endnote Text Char"/>
    <w:basedOn w:val="DefaultParagraphFont"/>
    <w:link w:val="EndnoteText"/>
    <w:semiHidden/>
    <w:rsid w:val="00F30487"/>
    <w:rPr>
      <w:rFonts w:ascii="VNtimes new roman" w:hAnsi="VNtimes new roman"/>
    </w:rPr>
  </w:style>
  <w:style w:type="character" w:styleId="EndnoteReference">
    <w:name w:val="endnote reference"/>
    <w:basedOn w:val="DefaultParagraphFont"/>
    <w:semiHidden/>
    <w:unhideWhenUsed/>
    <w:rsid w:val="00F30487"/>
    <w:rPr>
      <w:vertAlign w:val="superscript"/>
    </w:rPr>
  </w:style>
  <w:style w:type="paragraph" w:styleId="BodyText">
    <w:name w:val="Body Text"/>
    <w:basedOn w:val="Normal"/>
    <w:link w:val="BodyTextChar"/>
    <w:uiPriority w:val="1"/>
    <w:qFormat/>
    <w:rsid w:val="00033379"/>
    <w:pPr>
      <w:widowControl w:val="0"/>
      <w:autoSpaceDE w:val="0"/>
      <w:autoSpaceDN w:val="0"/>
    </w:pPr>
    <w:rPr>
      <w:rFonts w:ascii="Times New Roman" w:hAnsi="Times New Roman"/>
      <w:szCs w:val="28"/>
      <w:lang w:val="vi"/>
    </w:rPr>
  </w:style>
  <w:style w:type="character" w:customStyle="1" w:styleId="BodyTextChar">
    <w:name w:val="Body Text Char"/>
    <w:basedOn w:val="DefaultParagraphFont"/>
    <w:link w:val="BodyText"/>
    <w:uiPriority w:val="1"/>
    <w:rsid w:val="00033379"/>
    <w:rPr>
      <w:sz w:val="28"/>
      <w:szCs w:val="28"/>
      <w:lang w:val="vi"/>
    </w:rPr>
  </w:style>
  <w:style w:type="numbering" w:customStyle="1" w:styleId="Style1">
    <w:name w:val="Style1"/>
    <w:uiPriority w:val="99"/>
    <w:rsid w:val="00D721DA"/>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8491">
      <w:bodyDiv w:val="1"/>
      <w:marLeft w:val="0"/>
      <w:marRight w:val="0"/>
      <w:marTop w:val="0"/>
      <w:marBottom w:val="0"/>
      <w:divBdr>
        <w:top w:val="none" w:sz="0" w:space="0" w:color="auto"/>
        <w:left w:val="none" w:sz="0" w:space="0" w:color="auto"/>
        <w:bottom w:val="none" w:sz="0" w:space="0" w:color="auto"/>
        <w:right w:val="none" w:sz="0" w:space="0" w:color="auto"/>
      </w:divBdr>
      <w:divsChild>
        <w:div w:id="1448701689">
          <w:marLeft w:val="0"/>
          <w:marRight w:val="0"/>
          <w:marTop w:val="0"/>
          <w:marBottom w:val="0"/>
          <w:divBdr>
            <w:top w:val="none" w:sz="0" w:space="0" w:color="auto"/>
            <w:left w:val="none" w:sz="0" w:space="0" w:color="auto"/>
            <w:bottom w:val="none" w:sz="0" w:space="0" w:color="auto"/>
            <w:right w:val="none" w:sz="0" w:space="0" w:color="auto"/>
          </w:divBdr>
          <w:divsChild>
            <w:div w:id="2092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46805895">
      <w:bodyDiv w:val="1"/>
      <w:marLeft w:val="0"/>
      <w:marRight w:val="0"/>
      <w:marTop w:val="0"/>
      <w:marBottom w:val="0"/>
      <w:divBdr>
        <w:top w:val="none" w:sz="0" w:space="0" w:color="auto"/>
        <w:left w:val="none" w:sz="0" w:space="0" w:color="auto"/>
        <w:bottom w:val="none" w:sz="0" w:space="0" w:color="auto"/>
        <w:right w:val="none" w:sz="0" w:space="0" w:color="auto"/>
      </w:divBdr>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03099793">
      <w:bodyDiv w:val="1"/>
      <w:marLeft w:val="0"/>
      <w:marRight w:val="0"/>
      <w:marTop w:val="0"/>
      <w:marBottom w:val="0"/>
      <w:divBdr>
        <w:top w:val="none" w:sz="0" w:space="0" w:color="auto"/>
        <w:left w:val="none" w:sz="0" w:space="0" w:color="auto"/>
        <w:bottom w:val="none" w:sz="0" w:space="0" w:color="auto"/>
        <w:right w:val="none" w:sz="0" w:space="0" w:color="auto"/>
      </w:divBdr>
      <w:divsChild>
        <w:div w:id="1837839124">
          <w:marLeft w:val="0"/>
          <w:marRight w:val="0"/>
          <w:marTop w:val="0"/>
          <w:marBottom w:val="0"/>
          <w:divBdr>
            <w:top w:val="none" w:sz="0" w:space="0" w:color="auto"/>
            <w:left w:val="none" w:sz="0" w:space="0" w:color="auto"/>
            <w:bottom w:val="none" w:sz="0" w:space="0" w:color="auto"/>
            <w:right w:val="none" w:sz="0" w:space="0" w:color="auto"/>
          </w:divBdr>
          <w:divsChild>
            <w:div w:id="424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259532827">
      <w:bodyDiv w:val="1"/>
      <w:marLeft w:val="0"/>
      <w:marRight w:val="0"/>
      <w:marTop w:val="0"/>
      <w:marBottom w:val="0"/>
      <w:divBdr>
        <w:top w:val="none" w:sz="0" w:space="0" w:color="auto"/>
        <w:left w:val="none" w:sz="0" w:space="0" w:color="auto"/>
        <w:bottom w:val="none" w:sz="0" w:space="0" w:color="auto"/>
        <w:right w:val="none" w:sz="0" w:space="0" w:color="auto"/>
      </w:divBdr>
    </w:div>
    <w:div w:id="321083431">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505560963">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51700207">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1016494918">
      <w:bodyDiv w:val="1"/>
      <w:marLeft w:val="0"/>
      <w:marRight w:val="0"/>
      <w:marTop w:val="0"/>
      <w:marBottom w:val="0"/>
      <w:divBdr>
        <w:top w:val="none" w:sz="0" w:space="0" w:color="auto"/>
        <w:left w:val="none" w:sz="0" w:space="0" w:color="auto"/>
        <w:bottom w:val="none" w:sz="0" w:space="0" w:color="auto"/>
        <w:right w:val="none" w:sz="0" w:space="0" w:color="auto"/>
      </w:divBdr>
      <w:divsChild>
        <w:div w:id="877280503">
          <w:marLeft w:val="0"/>
          <w:marRight w:val="0"/>
          <w:marTop w:val="15"/>
          <w:marBottom w:val="0"/>
          <w:divBdr>
            <w:top w:val="single" w:sz="48" w:space="0" w:color="auto"/>
            <w:left w:val="single" w:sz="48" w:space="0" w:color="auto"/>
            <w:bottom w:val="single" w:sz="48" w:space="0" w:color="auto"/>
            <w:right w:val="single" w:sz="48" w:space="0" w:color="auto"/>
          </w:divBdr>
          <w:divsChild>
            <w:div w:id="18758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052732224">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98739024">
      <w:bodyDiv w:val="1"/>
      <w:marLeft w:val="0"/>
      <w:marRight w:val="0"/>
      <w:marTop w:val="0"/>
      <w:marBottom w:val="0"/>
      <w:divBdr>
        <w:top w:val="none" w:sz="0" w:space="0" w:color="auto"/>
        <w:left w:val="none" w:sz="0" w:space="0" w:color="auto"/>
        <w:bottom w:val="none" w:sz="0" w:space="0" w:color="auto"/>
        <w:right w:val="none" w:sz="0" w:space="0" w:color="auto"/>
      </w:divBdr>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1978797360">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A579CE3F-BDE7-48E8-BD9F-2A9AEE02B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24</Pages>
  <Words>2327</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15560</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LeNga</dc:creator>
  <cp:keywords/>
  <dc:description/>
  <cp:lastModifiedBy>Bùi Duy</cp:lastModifiedBy>
  <cp:revision>99</cp:revision>
  <cp:lastPrinted>2007-10-14T16:26:00Z</cp:lastPrinted>
  <dcterms:created xsi:type="dcterms:W3CDTF">2022-06-01T07:19:00Z</dcterms:created>
  <dcterms:modified xsi:type="dcterms:W3CDTF">2022-06-08T03:07:00Z</dcterms:modified>
</cp:coreProperties>
</file>